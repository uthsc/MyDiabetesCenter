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958319" w14:textId="77777777" w:rsidR="00621022" w:rsidRDefault="00CA742A">
      <w:hyperlink r:id="rId6" w:history="1">
        <w:r w:rsidRPr="00656429">
          <w:rPr>
            <w:rStyle w:val="Hyperlink"/>
          </w:rPr>
          <w:t>www.MyDiabetesCenter.org</w:t>
        </w:r>
      </w:hyperlink>
      <w:r>
        <w:t xml:space="preserve"> Website Content Map</w:t>
      </w:r>
    </w:p>
    <w:p w14:paraId="4CD3279B" w14:textId="77777777" w:rsidR="00CA742A" w:rsidRDefault="00CA742A"/>
    <w:p w14:paraId="5BA347C3" w14:textId="77777777" w:rsidR="006356DF" w:rsidRDefault="006356DF" w:rsidP="00CA742A">
      <w:pPr>
        <w:pStyle w:val="ListParagraph"/>
        <w:numPr>
          <w:ilvl w:val="0"/>
          <w:numId w:val="1"/>
        </w:numPr>
        <w:rPr>
          <w:b/>
        </w:rPr>
      </w:pPr>
      <w:r>
        <w:rPr>
          <w:b/>
        </w:rPr>
        <w:t>Header</w:t>
      </w:r>
    </w:p>
    <w:p w14:paraId="2204F79B" w14:textId="77777777" w:rsidR="006356DF" w:rsidRDefault="006356DF" w:rsidP="006356DF">
      <w:pPr>
        <w:rPr>
          <w:b/>
        </w:rPr>
      </w:pPr>
    </w:p>
    <w:p w14:paraId="339BC123" w14:textId="77777777" w:rsidR="006356DF" w:rsidRPr="006356DF" w:rsidRDefault="006356DF" w:rsidP="006356DF">
      <w:r w:rsidRPr="006356DF">
        <w:t>My Diabetes Center</w:t>
      </w:r>
    </w:p>
    <w:p w14:paraId="794D2EA8" w14:textId="77777777" w:rsidR="006356DF" w:rsidRPr="006356DF" w:rsidRDefault="006356DF" w:rsidP="006356DF">
      <w:r w:rsidRPr="006356DF">
        <w:t>Overcoming Diabetes One Step at a Time</w:t>
      </w:r>
    </w:p>
    <w:p w14:paraId="2103E628" w14:textId="77777777" w:rsidR="006356DF" w:rsidRPr="006356DF" w:rsidRDefault="006356DF" w:rsidP="006356DF"/>
    <w:p w14:paraId="2DA16194" w14:textId="77777777" w:rsidR="006356DF" w:rsidRPr="006356DF" w:rsidRDefault="006356DF" w:rsidP="006356DF">
      <w:r w:rsidRPr="006356DF">
        <w:rPr>
          <w:u w:val="single"/>
        </w:rPr>
        <w:t>Categories</w:t>
      </w:r>
      <w:r w:rsidRPr="006356DF">
        <w:t xml:space="preserve">  </w:t>
      </w:r>
    </w:p>
    <w:p w14:paraId="23292476" w14:textId="77777777" w:rsidR="006356DF" w:rsidRPr="006356DF" w:rsidRDefault="006356DF" w:rsidP="006356DF">
      <w:r w:rsidRPr="006356DF">
        <w:t>Home,</w:t>
      </w:r>
    </w:p>
    <w:p w14:paraId="7C689775" w14:textId="77777777" w:rsidR="006356DF" w:rsidRPr="006356DF" w:rsidRDefault="006356DF" w:rsidP="006356DF">
      <w:r w:rsidRPr="006356DF">
        <w:t xml:space="preserve">About </w:t>
      </w:r>
    </w:p>
    <w:p w14:paraId="5387667A" w14:textId="77777777" w:rsidR="006356DF" w:rsidRPr="006356DF" w:rsidRDefault="006356DF" w:rsidP="006356DF">
      <w:pPr>
        <w:ind w:firstLine="360"/>
      </w:pPr>
      <w:r w:rsidRPr="006356DF">
        <w:t>About Us</w:t>
      </w:r>
    </w:p>
    <w:p w14:paraId="0C7343A5" w14:textId="468C864E" w:rsidR="006356DF" w:rsidRDefault="00751D04" w:rsidP="006356DF">
      <w:pPr>
        <w:ind w:firstLine="360"/>
      </w:pPr>
      <w:r>
        <w:t>Mission, Vision &amp; Goals</w:t>
      </w:r>
    </w:p>
    <w:p w14:paraId="3F69467B" w14:textId="44C1AB0F" w:rsidR="0062737D" w:rsidRDefault="0062737D" w:rsidP="006356DF">
      <w:pPr>
        <w:ind w:firstLine="360"/>
      </w:pPr>
      <w:r>
        <w:t>Participate</w:t>
      </w:r>
    </w:p>
    <w:p w14:paraId="3CF6C4F1" w14:textId="77777777" w:rsidR="006356DF" w:rsidRDefault="006356DF" w:rsidP="006356DF">
      <w:r>
        <w:t>Services</w:t>
      </w:r>
    </w:p>
    <w:p w14:paraId="61EE2DA3" w14:textId="77777777" w:rsidR="006356DF" w:rsidRDefault="006356DF" w:rsidP="006356DF">
      <w:r>
        <w:t>Get Started</w:t>
      </w:r>
    </w:p>
    <w:p w14:paraId="0959A920" w14:textId="77777777" w:rsidR="006356DF" w:rsidRDefault="006356DF" w:rsidP="006356DF">
      <w:r>
        <w:t>Stories</w:t>
      </w:r>
    </w:p>
    <w:p w14:paraId="28179AA3" w14:textId="18093362" w:rsidR="006356DF" w:rsidRDefault="0062737D" w:rsidP="006356DF">
      <w:r>
        <w:t>My Care Tools</w:t>
      </w:r>
    </w:p>
    <w:p w14:paraId="3AA97366" w14:textId="77777777" w:rsidR="0062737D" w:rsidRDefault="0062737D" w:rsidP="00166A55">
      <w:pPr>
        <w:ind w:firstLine="360"/>
      </w:pPr>
      <w:r>
        <w:t>Diabetes Education</w:t>
      </w:r>
    </w:p>
    <w:p w14:paraId="150A2306" w14:textId="77777777" w:rsidR="0062737D" w:rsidRDefault="0062737D" w:rsidP="00166A55">
      <w:pPr>
        <w:ind w:firstLine="360"/>
      </w:pPr>
      <w:r>
        <w:t>Physical Activity</w:t>
      </w:r>
    </w:p>
    <w:p w14:paraId="14BDEA7F" w14:textId="3FC7C7A8" w:rsidR="0062737D" w:rsidRDefault="0062737D" w:rsidP="00166A55">
      <w:pPr>
        <w:ind w:firstLine="360"/>
      </w:pPr>
      <w:r>
        <w:t>Healthy Eating</w:t>
      </w:r>
    </w:p>
    <w:p w14:paraId="54D9BA2A" w14:textId="6E434F2C" w:rsidR="0062737D" w:rsidRDefault="0062737D" w:rsidP="00166A55">
      <w:pPr>
        <w:ind w:firstLine="360"/>
      </w:pPr>
      <w:r>
        <w:t>Caring for Diabetes</w:t>
      </w:r>
    </w:p>
    <w:p w14:paraId="332C23E1" w14:textId="77777777" w:rsidR="0062737D" w:rsidRPr="006356DF" w:rsidRDefault="0062737D" w:rsidP="0062737D">
      <w:pPr>
        <w:ind w:firstLine="360"/>
      </w:pPr>
      <w:r>
        <w:t>My Diabetes Apps</w:t>
      </w:r>
    </w:p>
    <w:p w14:paraId="2C943469" w14:textId="40EE65A3" w:rsidR="006356DF" w:rsidRDefault="00166A55" w:rsidP="00166A55">
      <w:pPr>
        <w:ind w:firstLine="360"/>
      </w:pPr>
      <w:r>
        <w:t>Patientslikeme</w:t>
      </w:r>
    </w:p>
    <w:p w14:paraId="66B909A5" w14:textId="77777777" w:rsidR="006356DF" w:rsidRPr="006356DF" w:rsidRDefault="006356DF" w:rsidP="006356DF">
      <w:pPr>
        <w:ind w:firstLine="360"/>
        <w:rPr>
          <w:b/>
        </w:rPr>
      </w:pPr>
    </w:p>
    <w:p w14:paraId="63B3DC4D" w14:textId="77777777" w:rsidR="006356DF" w:rsidRDefault="006356DF" w:rsidP="00CA742A">
      <w:pPr>
        <w:pStyle w:val="ListParagraph"/>
        <w:numPr>
          <w:ilvl w:val="0"/>
          <w:numId w:val="1"/>
        </w:numPr>
        <w:rPr>
          <w:b/>
        </w:rPr>
      </w:pPr>
      <w:r>
        <w:rPr>
          <w:b/>
        </w:rPr>
        <w:t>Bottom Banner</w:t>
      </w:r>
    </w:p>
    <w:p w14:paraId="06175C41" w14:textId="77777777" w:rsidR="00166A55" w:rsidRDefault="00166A55" w:rsidP="00166A55">
      <w:pPr>
        <w:rPr>
          <w:b/>
        </w:rPr>
      </w:pPr>
    </w:p>
    <w:p w14:paraId="493ADAC4" w14:textId="77777777" w:rsidR="00166A55" w:rsidRDefault="00166A55" w:rsidP="00166A55">
      <w:r>
        <w:t>A service of the Diabetes Wellness and Prevention Center</w:t>
      </w:r>
    </w:p>
    <w:p w14:paraId="71E77109" w14:textId="77777777" w:rsidR="00166A55" w:rsidRDefault="00166A55" w:rsidP="00166A55"/>
    <w:p w14:paraId="56E84C52" w14:textId="77777777" w:rsidR="00166A55" w:rsidRPr="00CA742A" w:rsidRDefault="00166A55" w:rsidP="00166A55">
      <w:pPr>
        <w:widowControl w:val="0"/>
        <w:autoSpaceDE w:val="0"/>
        <w:autoSpaceDN w:val="0"/>
        <w:adjustRightInd w:val="0"/>
        <w:rPr>
          <w:rFonts w:cs="Times"/>
          <w:color w:val="262626"/>
        </w:rPr>
      </w:pPr>
      <w:r w:rsidRPr="00CA742A">
        <w:rPr>
          <w:rFonts w:cs="Times"/>
          <w:color w:val="262626"/>
        </w:rPr>
        <w:t>[Left Column]</w:t>
      </w:r>
    </w:p>
    <w:p w14:paraId="28C4CEEA" w14:textId="77777777" w:rsidR="00166A55" w:rsidRDefault="00166A55" w:rsidP="00166A55"/>
    <w:p w14:paraId="2142BAC8" w14:textId="77777777" w:rsidR="00166A55" w:rsidRPr="00166A55" w:rsidRDefault="00166A55" w:rsidP="00857561">
      <w:pPr>
        <w:widowControl w:val="0"/>
        <w:tabs>
          <w:tab w:val="left" w:pos="6210"/>
        </w:tabs>
        <w:autoSpaceDE w:val="0"/>
        <w:autoSpaceDN w:val="0"/>
        <w:adjustRightInd w:val="0"/>
        <w:ind w:right="4050"/>
        <w:jc w:val="right"/>
        <w:rPr>
          <w:rFonts w:ascii="Helvetica Neue" w:hAnsi="Helvetica Neue" w:cs="Helvetica Neue"/>
          <w:color w:val="1A1A1A"/>
          <w:sz w:val="56"/>
          <w:szCs w:val="74"/>
        </w:rPr>
      </w:pPr>
      <w:r w:rsidRPr="00166A55">
        <w:rPr>
          <w:rFonts w:ascii="Helvetica Neue" w:hAnsi="Helvetica Neue" w:cs="Helvetica Neue"/>
          <w:color w:val="1A1A1A"/>
          <w:sz w:val="56"/>
          <w:szCs w:val="74"/>
        </w:rPr>
        <w:t>Call</w:t>
      </w:r>
    </w:p>
    <w:p w14:paraId="180440FB" w14:textId="215F6ED3" w:rsidR="00166A55" w:rsidRPr="00166A55" w:rsidRDefault="00166A55" w:rsidP="00857561">
      <w:pPr>
        <w:widowControl w:val="0"/>
        <w:tabs>
          <w:tab w:val="left" w:pos="6210"/>
        </w:tabs>
        <w:autoSpaceDE w:val="0"/>
        <w:autoSpaceDN w:val="0"/>
        <w:adjustRightInd w:val="0"/>
        <w:ind w:right="4050"/>
        <w:jc w:val="right"/>
        <w:rPr>
          <w:rFonts w:ascii="Times" w:hAnsi="Times" w:cs="Times"/>
          <w:color w:val="1A1A1A"/>
          <w:sz w:val="22"/>
          <w:szCs w:val="28"/>
        </w:rPr>
      </w:pPr>
      <w:r w:rsidRPr="00166A55">
        <w:rPr>
          <w:rFonts w:ascii="Times" w:hAnsi="Times" w:cs="Times"/>
          <w:color w:val="1A1A1A"/>
          <w:sz w:val="22"/>
          <w:szCs w:val="28"/>
        </w:rPr>
        <w:t xml:space="preserve">Care Coordination Services: (901) </w:t>
      </w:r>
      <w:r w:rsidR="002E02C6">
        <w:rPr>
          <w:rFonts w:ascii="Times" w:hAnsi="Times" w:cs="Times"/>
          <w:color w:val="1A1A1A"/>
          <w:sz w:val="22"/>
          <w:szCs w:val="28"/>
        </w:rPr>
        <w:t>758</w:t>
      </w:r>
      <w:r w:rsidRPr="00166A55">
        <w:rPr>
          <w:rFonts w:ascii="Times" w:hAnsi="Times" w:cs="Times"/>
          <w:color w:val="1A1A1A"/>
          <w:sz w:val="22"/>
          <w:szCs w:val="28"/>
        </w:rPr>
        <w:t>-</w:t>
      </w:r>
      <w:r w:rsidR="002E02C6">
        <w:rPr>
          <w:rFonts w:ascii="Times" w:hAnsi="Times" w:cs="Times"/>
          <w:color w:val="1A1A1A"/>
          <w:sz w:val="22"/>
          <w:szCs w:val="28"/>
        </w:rPr>
        <w:t>7888</w:t>
      </w:r>
    </w:p>
    <w:p w14:paraId="763DAB1B" w14:textId="652B48A7" w:rsidR="00166A55" w:rsidRPr="00166A55" w:rsidRDefault="00166A55" w:rsidP="00857561">
      <w:pPr>
        <w:widowControl w:val="0"/>
        <w:tabs>
          <w:tab w:val="left" w:pos="6210"/>
        </w:tabs>
        <w:autoSpaceDE w:val="0"/>
        <w:autoSpaceDN w:val="0"/>
        <w:adjustRightInd w:val="0"/>
        <w:ind w:right="4050"/>
        <w:jc w:val="right"/>
        <w:rPr>
          <w:rFonts w:ascii="Times" w:hAnsi="Times" w:cs="Times"/>
          <w:color w:val="1A1A1A"/>
          <w:sz w:val="22"/>
          <w:szCs w:val="28"/>
        </w:rPr>
      </w:pPr>
      <w:r w:rsidRPr="00166A55">
        <w:rPr>
          <w:rFonts w:ascii="Times" w:hAnsi="Times" w:cs="Times"/>
          <w:color w:val="1A1A1A"/>
          <w:sz w:val="22"/>
          <w:szCs w:val="28"/>
        </w:rPr>
        <w:t xml:space="preserve">Schedule a </w:t>
      </w:r>
      <w:r w:rsidR="002E02C6">
        <w:rPr>
          <w:rFonts w:ascii="Times" w:hAnsi="Times" w:cs="Times"/>
          <w:color w:val="1A1A1A"/>
          <w:sz w:val="22"/>
          <w:szCs w:val="28"/>
        </w:rPr>
        <w:t>Diabetes Education</w:t>
      </w:r>
      <w:r w:rsidRPr="00166A55">
        <w:rPr>
          <w:rFonts w:ascii="Times" w:hAnsi="Times" w:cs="Times"/>
          <w:color w:val="1A1A1A"/>
          <w:sz w:val="22"/>
          <w:szCs w:val="28"/>
        </w:rPr>
        <w:t xml:space="preserve"> Appointment: (901) 516-9000</w:t>
      </w:r>
    </w:p>
    <w:p w14:paraId="36DA276A" w14:textId="77777777" w:rsidR="00166A55" w:rsidRPr="00166A55" w:rsidRDefault="00166A55" w:rsidP="00857561">
      <w:pPr>
        <w:widowControl w:val="0"/>
        <w:tabs>
          <w:tab w:val="left" w:pos="6210"/>
        </w:tabs>
        <w:autoSpaceDE w:val="0"/>
        <w:autoSpaceDN w:val="0"/>
        <w:adjustRightInd w:val="0"/>
        <w:ind w:right="4050"/>
        <w:jc w:val="right"/>
        <w:rPr>
          <w:rFonts w:ascii="Times" w:hAnsi="Times" w:cs="Times"/>
          <w:color w:val="1A1A1A"/>
          <w:sz w:val="22"/>
          <w:szCs w:val="28"/>
        </w:rPr>
      </w:pPr>
      <w:r w:rsidRPr="00166A55">
        <w:rPr>
          <w:rFonts w:ascii="Times" w:hAnsi="Times" w:cs="Times"/>
          <w:color w:val="1A1A1A"/>
          <w:sz w:val="22"/>
          <w:szCs w:val="28"/>
        </w:rPr>
        <w:t>3 Diabetes Peer Support Groups:</w:t>
      </w:r>
    </w:p>
    <w:p w14:paraId="6A26EA0B" w14:textId="73E23493" w:rsidR="00166A55" w:rsidRPr="00166A55" w:rsidRDefault="00166A55" w:rsidP="00857561">
      <w:pPr>
        <w:widowControl w:val="0"/>
        <w:numPr>
          <w:ilvl w:val="0"/>
          <w:numId w:val="2"/>
        </w:numPr>
        <w:tabs>
          <w:tab w:val="left" w:pos="-1350"/>
          <w:tab w:val="left" w:pos="220"/>
          <w:tab w:val="left" w:pos="6210"/>
        </w:tabs>
        <w:autoSpaceDE w:val="0"/>
        <w:autoSpaceDN w:val="0"/>
        <w:adjustRightInd w:val="0"/>
        <w:ind w:left="270" w:right="4050" w:hanging="270"/>
        <w:jc w:val="right"/>
        <w:rPr>
          <w:rFonts w:ascii="Times" w:hAnsi="Times" w:cs="Times"/>
          <w:color w:val="1A1A1A"/>
          <w:sz w:val="22"/>
          <w:szCs w:val="28"/>
        </w:rPr>
      </w:pPr>
      <w:r w:rsidRPr="00166A55">
        <w:rPr>
          <w:rFonts w:ascii="Times" w:hAnsi="Times" w:cs="Times"/>
          <w:color w:val="1A1A1A"/>
          <w:kern w:val="1"/>
          <w:sz w:val="22"/>
          <w:szCs w:val="28"/>
        </w:rPr>
        <w:tab/>
      </w:r>
      <w:r w:rsidRPr="00166A55">
        <w:rPr>
          <w:rFonts w:ascii="Times" w:hAnsi="Times" w:cs="Times"/>
          <w:color w:val="1A1A1A"/>
          <w:kern w:val="1"/>
          <w:sz w:val="22"/>
          <w:szCs w:val="28"/>
        </w:rPr>
        <w:tab/>
      </w:r>
      <w:r w:rsidRPr="00166A55">
        <w:rPr>
          <w:rFonts w:ascii="Microsoft Yi Baiti" w:hAnsi="Microsoft Yi Baiti" w:cs="Microsoft Yi Baiti"/>
          <w:color w:val="1A1A1A"/>
          <w:sz w:val="22"/>
          <w:szCs w:val="28"/>
        </w:rPr>
        <w:t>❶</w:t>
      </w:r>
      <w:r w:rsidRPr="00166A55">
        <w:rPr>
          <w:rFonts w:ascii="Times" w:hAnsi="Times" w:cs="Times"/>
          <w:color w:val="1A1A1A"/>
          <w:sz w:val="22"/>
          <w:szCs w:val="28"/>
        </w:rPr>
        <w:t xml:space="preserve"> Methodist South</w:t>
      </w:r>
      <w:r w:rsidR="0062737D">
        <w:rPr>
          <w:rFonts w:ascii="Times" w:hAnsi="Times" w:cs="Times"/>
          <w:color w:val="1A1A1A"/>
          <w:sz w:val="22"/>
          <w:szCs w:val="28"/>
        </w:rPr>
        <w:t xml:space="preserve"> Hospital</w:t>
      </w:r>
      <w:r w:rsidRPr="00166A55">
        <w:rPr>
          <w:rFonts w:ascii="Times" w:hAnsi="Times" w:cs="Times"/>
          <w:color w:val="1A1A1A"/>
          <w:sz w:val="22"/>
          <w:szCs w:val="28"/>
        </w:rPr>
        <w:t xml:space="preserve"> - </w:t>
      </w:r>
      <w:r w:rsidRPr="00166A55">
        <w:rPr>
          <w:rFonts w:ascii="Times" w:hAnsi="Times" w:cs="Times"/>
          <w:color w:val="1A1A1A"/>
          <w:szCs w:val="30"/>
        </w:rPr>
        <w:t>Blanch Thomas:</w:t>
      </w:r>
      <w:r w:rsidRPr="00166A55">
        <w:rPr>
          <w:rFonts w:ascii="Times" w:hAnsi="Times" w:cs="Times"/>
          <w:color w:val="1A1A1A"/>
          <w:sz w:val="22"/>
          <w:szCs w:val="28"/>
        </w:rPr>
        <w:t> (901) 516-3597</w:t>
      </w:r>
    </w:p>
    <w:p w14:paraId="71ED8E58" w14:textId="4807E8E8" w:rsidR="00166A55" w:rsidRPr="00166A55" w:rsidRDefault="00166A55" w:rsidP="00857561">
      <w:pPr>
        <w:widowControl w:val="0"/>
        <w:numPr>
          <w:ilvl w:val="0"/>
          <w:numId w:val="2"/>
        </w:numPr>
        <w:tabs>
          <w:tab w:val="left" w:pos="220"/>
          <w:tab w:val="left" w:pos="720"/>
          <w:tab w:val="left" w:pos="6210"/>
        </w:tabs>
        <w:autoSpaceDE w:val="0"/>
        <w:autoSpaceDN w:val="0"/>
        <w:adjustRightInd w:val="0"/>
        <w:ind w:right="4050" w:hanging="720"/>
        <w:jc w:val="right"/>
        <w:rPr>
          <w:rFonts w:ascii="Times" w:hAnsi="Times" w:cs="Times"/>
          <w:color w:val="1A1A1A"/>
          <w:sz w:val="22"/>
          <w:szCs w:val="28"/>
        </w:rPr>
      </w:pPr>
      <w:r w:rsidRPr="00166A55">
        <w:rPr>
          <w:rFonts w:ascii="Times" w:hAnsi="Times" w:cs="Times"/>
          <w:color w:val="1A1A1A"/>
          <w:kern w:val="1"/>
          <w:sz w:val="22"/>
          <w:szCs w:val="28"/>
        </w:rPr>
        <w:tab/>
      </w:r>
      <w:r w:rsidRPr="00166A55">
        <w:rPr>
          <w:rFonts w:ascii="Times" w:hAnsi="Times" w:cs="Times"/>
          <w:color w:val="1A1A1A"/>
          <w:kern w:val="1"/>
          <w:sz w:val="22"/>
          <w:szCs w:val="28"/>
        </w:rPr>
        <w:tab/>
      </w:r>
      <w:r w:rsidRPr="00166A55">
        <w:rPr>
          <w:rFonts w:ascii="Microsoft Yi Baiti" w:hAnsi="Microsoft Yi Baiti" w:cs="Microsoft Yi Baiti"/>
          <w:color w:val="1A1A1A"/>
          <w:sz w:val="22"/>
          <w:szCs w:val="28"/>
        </w:rPr>
        <w:t>❷</w:t>
      </w:r>
      <w:r w:rsidRPr="00166A55">
        <w:rPr>
          <w:rFonts w:ascii="Times" w:hAnsi="Times" w:cs="Times"/>
          <w:color w:val="1A1A1A"/>
          <w:sz w:val="22"/>
          <w:szCs w:val="28"/>
        </w:rPr>
        <w:t xml:space="preserve"> Methodist University</w:t>
      </w:r>
      <w:r w:rsidR="0062737D">
        <w:rPr>
          <w:rFonts w:ascii="Times" w:hAnsi="Times" w:cs="Times"/>
          <w:color w:val="1A1A1A"/>
          <w:sz w:val="22"/>
          <w:szCs w:val="28"/>
        </w:rPr>
        <w:t xml:space="preserve"> Hospital</w:t>
      </w:r>
      <w:r w:rsidRPr="00166A55">
        <w:rPr>
          <w:rFonts w:ascii="Times" w:hAnsi="Times" w:cs="Times"/>
          <w:color w:val="1A1A1A"/>
          <w:sz w:val="22"/>
          <w:szCs w:val="28"/>
        </w:rPr>
        <w:t xml:space="preserve"> - </w:t>
      </w:r>
      <w:r w:rsidRPr="00166A55">
        <w:rPr>
          <w:rFonts w:ascii="Times" w:hAnsi="Times" w:cs="Times"/>
          <w:color w:val="1A1A1A"/>
          <w:szCs w:val="30"/>
        </w:rPr>
        <w:t>Jean Evans:</w:t>
      </w:r>
      <w:r w:rsidRPr="00166A55">
        <w:rPr>
          <w:rFonts w:ascii="Times" w:hAnsi="Times" w:cs="Times"/>
          <w:color w:val="1A1A1A"/>
          <w:sz w:val="22"/>
          <w:szCs w:val="28"/>
        </w:rPr>
        <w:t> (901) 516-8443</w:t>
      </w:r>
    </w:p>
    <w:p w14:paraId="417ACAD1" w14:textId="727EEFB5" w:rsidR="00166A55" w:rsidRPr="00166A55" w:rsidRDefault="00166A55" w:rsidP="00857561">
      <w:pPr>
        <w:widowControl w:val="0"/>
        <w:numPr>
          <w:ilvl w:val="0"/>
          <w:numId w:val="2"/>
        </w:numPr>
        <w:tabs>
          <w:tab w:val="left" w:pos="220"/>
          <w:tab w:val="left" w:pos="720"/>
          <w:tab w:val="left" w:pos="6210"/>
        </w:tabs>
        <w:autoSpaceDE w:val="0"/>
        <w:autoSpaceDN w:val="0"/>
        <w:adjustRightInd w:val="0"/>
        <w:ind w:right="4050" w:hanging="720"/>
        <w:jc w:val="right"/>
        <w:rPr>
          <w:rFonts w:ascii="Times" w:hAnsi="Times" w:cs="Times"/>
          <w:color w:val="1A1A1A"/>
          <w:sz w:val="22"/>
          <w:szCs w:val="28"/>
        </w:rPr>
      </w:pPr>
      <w:r w:rsidRPr="00166A55">
        <w:rPr>
          <w:rFonts w:ascii="Times" w:hAnsi="Times" w:cs="Times"/>
          <w:color w:val="1A1A1A"/>
          <w:kern w:val="1"/>
          <w:sz w:val="22"/>
          <w:szCs w:val="28"/>
        </w:rPr>
        <w:tab/>
      </w:r>
      <w:r w:rsidRPr="00166A55">
        <w:rPr>
          <w:rFonts w:ascii="Times" w:hAnsi="Times" w:cs="Times"/>
          <w:color w:val="1A1A1A"/>
          <w:kern w:val="1"/>
          <w:sz w:val="22"/>
          <w:szCs w:val="28"/>
        </w:rPr>
        <w:tab/>
      </w:r>
      <w:r w:rsidRPr="00166A55">
        <w:rPr>
          <w:rFonts w:ascii="Microsoft Yi Baiti" w:hAnsi="Microsoft Yi Baiti" w:cs="Microsoft Yi Baiti"/>
          <w:color w:val="1A1A1A"/>
          <w:sz w:val="22"/>
          <w:szCs w:val="28"/>
        </w:rPr>
        <w:t>❸</w:t>
      </w:r>
      <w:r w:rsidRPr="00166A55">
        <w:rPr>
          <w:rFonts w:ascii="Times" w:hAnsi="Times" w:cs="Times"/>
          <w:color w:val="1A1A1A"/>
          <w:sz w:val="22"/>
          <w:szCs w:val="28"/>
        </w:rPr>
        <w:t xml:space="preserve"> Methodist North</w:t>
      </w:r>
      <w:r w:rsidR="0062737D">
        <w:rPr>
          <w:rFonts w:ascii="Times" w:hAnsi="Times" w:cs="Times"/>
          <w:color w:val="1A1A1A"/>
          <w:sz w:val="22"/>
          <w:szCs w:val="28"/>
        </w:rPr>
        <w:t xml:space="preserve"> Hospital</w:t>
      </w:r>
      <w:r w:rsidRPr="00166A55">
        <w:rPr>
          <w:rFonts w:ascii="Times" w:hAnsi="Times" w:cs="Times"/>
          <w:color w:val="1A1A1A"/>
          <w:sz w:val="22"/>
          <w:szCs w:val="28"/>
        </w:rPr>
        <w:t xml:space="preserve"> - </w:t>
      </w:r>
      <w:r w:rsidRPr="00166A55">
        <w:rPr>
          <w:rFonts w:ascii="Times" w:hAnsi="Times" w:cs="Times"/>
          <w:color w:val="1A1A1A"/>
          <w:szCs w:val="30"/>
        </w:rPr>
        <w:t>Sheilah Easterling:</w:t>
      </w:r>
      <w:r w:rsidRPr="00166A55">
        <w:rPr>
          <w:rFonts w:ascii="Times" w:hAnsi="Times" w:cs="Times"/>
          <w:color w:val="1A1A1A"/>
          <w:sz w:val="22"/>
          <w:szCs w:val="28"/>
        </w:rPr>
        <w:t> (901) 516-5617</w:t>
      </w:r>
    </w:p>
    <w:p w14:paraId="1EC38FB7" w14:textId="488F0AC1" w:rsidR="00166A55" w:rsidRDefault="00166A55" w:rsidP="00857561">
      <w:pPr>
        <w:widowControl w:val="0"/>
        <w:tabs>
          <w:tab w:val="left" w:pos="6210"/>
        </w:tabs>
        <w:autoSpaceDE w:val="0"/>
        <w:autoSpaceDN w:val="0"/>
        <w:adjustRightInd w:val="0"/>
        <w:ind w:right="4050"/>
        <w:jc w:val="right"/>
        <w:rPr>
          <w:rFonts w:ascii="Times" w:hAnsi="Times" w:cs="Times"/>
          <w:i/>
          <w:iCs/>
          <w:color w:val="1A1A1A"/>
          <w:sz w:val="22"/>
          <w:szCs w:val="28"/>
        </w:rPr>
      </w:pPr>
      <w:r w:rsidRPr="00166A55">
        <w:rPr>
          <w:rFonts w:ascii="Times" w:hAnsi="Times" w:cs="Times"/>
          <w:i/>
          <w:iCs/>
          <w:color w:val="1A1A1A"/>
          <w:sz w:val="22"/>
          <w:szCs w:val="28"/>
        </w:rPr>
        <w:t xml:space="preserve">All part of the </w:t>
      </w:r>
      <w:hyperlink r:id="rId7" w:history="1">
        <w:r w:rsidRPr="00166A55">
          <w:rPr>
            <w:rFonts w:ascii="Times" w:hAnsi="Times" w:cs="Times"/>
            <w:i/>
            <w:iCs/>
            <w:color w:val="23448D"/>
            <w:sz w:val="22"/>
            <w:szCs w:val="28"/>
          </w:rPr>
          <w:t>Congregational Health Network</w:t>
        </w:r>
      </w:hyperlink>
    </w:p>
    <w:p w14:paraId="4F6D2683" w14:textId="77777777" w:rsidR="00166A55" w:rsidRDefault="00166A55" w:rsidP="00166A55">
      <w:pPr>
        <w:widowControl w:val="0"/>
        <w:tabs>
          <w:tab w:val="left" w:pos="6210"/>
        </w:tabs>
        <w:autoSpaceDE w:val="0"/>
        <w:autoSpaceDN w:val="0"/>
        <w:adjustRightInd w:val="0"/>
        <w:ind w:right="4950"/>
        <w:jc w:val="right"/>
        <w:rPr>
          <w:rFonts w:ascii="Times" w:hAnsi="Times" w:cs="Times"/>
          <w:i/>
          <w:iCs/>
          <w:color w:val="1A1A1A"/>
          <w:sz w:val="22"/>
          <w:szCs w:val="28"/>
        </w:rPr>
      </w:pPr>
    </w:p>
    <w:p w14:paraId="296B50EC" w14:textId="77777777" w:rsidR="00166A55" w:rsidRPr="00CA742A" w:rsidRDefault="00166A55" w:rsidP="00166A55">
      <w:pPr>
        <w:widowControl w:val="0"/>
        <w:autoSpaceDE w:val="0"/>
        <w:autoSpaceDN w:val="0"/>
        <w:adjustRightInd w:val="0"/>
        <w:rPr>
          <w:rFonts w:cs="Times"/>
          <w:color w:val="262626"/>
        </w:rPr>
      </w:pPr>
      <w:r w:rsidRPr="00CA742A">
        <w:rPr>
          <w:rFonts w:cs="Times"/>
          <w:color w:val="262626"/>
        </w:rPr>
        <w:t>[</w:t>
      </w:r>
      <w:r>
        <w:rPr>
          <w:rFonts w:cs="Times"/>
          <w:color w:val="262626"/>
        </w:rPr>
        <w:t>Right</w:t>
      </w:r>
      <w:r w:rsidRPr="00CA742A">
        <w:rPr>
          <w:rFonts w:cs="Times"/>
          <w:color w:val="262626"/>
        </w:rPr>
        <w:t xml:space="preserve"> Column]</w:t>
      </w:r>
    </w:p>
    <w:p w14:paraId="150C45B4" w14:textId="77777777" w:rsidR="00166A55" w:rsidRPr="00166A55" w:rsidRDefault="00166A55" w:rsidP="00166A55">
      <w:pPr>
        <w:widowControl w:val="0"/>
        <w:tabs>
          <w:tab w:val="left" w:pos="6210"/>
        </w:tabs>
        <w:autoSpaceDE w:val="0"/>
        <w:autoSpaceDN w:val="0"/>
        <w:adjustRightInd w:val="0"/>
        <w:ind w:right="4950"/>
        <w:rPr>
          <w:rFonts w:ascii="Times" w:hAnsi="Times" w:cs="Times"/>
          <w:color w:val="1A1A1A"/>
          <w:sz w:val="22"/>
          <w:szCs w:val="28"/>
        </w:rPr>
      </w:pPr>
    </w:p>
    <w:p w14:paraId="12DAC74F" w14:textId="77777777" w:rsidR="00166A55" w:rsidRPr="00166A55" w:rsidRDefault="00166A55" w:rsidP="00166A55">
      <w:pPr>
        <w:widowControl w:val="0"/>
        <w:autoSpaceDE w:val="0"/>
        <w:autoSpaceDN w:val="0"/>
        <w:adjustRightInd w:val="0"/>
        <w:ind w:firstLine="6390"/>
        <w:rPr>
          <w:rFonts w:ascii="Helvetica Neue" w:hAnsi="Helvetica Neue" w:cs="Helvetica Neue"/>
          <w:color w:val="1A1A1A"/>
          <w:sz w:val="56"/>
          <w:szCs w:val="74"/>
        </w:rPr>
      </w:pPr>
      <w:r w:rsidRPr="00166A55">
        <w:rPr>
          <w:rFonts w:ascii="Helvetica Neue" w:hAnsi="Helvetica Neue" w:cs="Helvetica Neue"/>
          <w:color w:val="1A1A1A"/>
          <w:sz w:val="56"/>
          <w:szCs w:val="74"/>
        </w:rPr>
        <w:t>Visit</w:t>
      </w:r>
    </w:p>
    <w:p w14:paraId="6E1CEF06" w14:textId="77777777" w:rsidR="00166A55" w:rsidRPr="00166A55" w:rsidRDefault="00166A55" w:rsidP="00166A55">
      <w:pPr>
        <w:widowControl w:val="0"/>
        <w:autoSpaceDE w:val="0"/>
        <w:autoSpaceDN w:val="0"/>
        <w:adjustRightInd w:val="0"/>
        <w:ind w:firstLine="6390"/>
        <w:rPr>
          <w:rFonts w:ascii="Times" w:hAnsi="Times" w:cs="Times"/>
          <w:color w:val="1A1A1A"/>
          <w:sz w:val="22"/>
          <w:szCs w:val="28"/>
        </w:rPr>
      </w:pPr>
      <w:r w:rsidRPr="00166A55">
        <w:rPr>
          <w:rFonts w:ascii="Times" w:hAnsi="Times" w:cs="Times"/>
          <w:color w:val="1A1A1A"/>
          <w:sz w:val="22"/>
          <w:szCs w:val="28"/>
        </w:rPr>
        <w:t>Methodist South Medical Office Complex</w:t>
      </w:r>
    </w:p>
    <w:p w14:paraId="670AA466" w14:textId="329C7105" w:rsidR="00166A55" w:rsidRPr="00166A55" w:rsidRDefault="00166A55" w:rsidP="00166A55">
      <w:pPr>
        <w:widowControl w:val="0"/>
        <w:autoSpaceDE w:val="0"/>
        <w:autoSpaceDN w:val="0"/>
        <w:adjustRightInd w:val="0"/>
        <w:ind w:firstLine="6390"/>
        <w:rPr>
          <w:rFonts w:ascii="Times" w:hAnsi="Times" w:cs="Times"/>
          <w:color w:val="1A1A1A"/>
          <w:sz w:val="22"/>
          <w:szCs w:val="28"/>
        </w:rPr>
      </w:pPr>
      <w:r w:rsidRPr="00166A55">
        <w:rPr>
          <w:rFonts w:ascii="Times" w:hAnsi="Times" w:cs="Times"/>
          <w:color w:val="23448D"/>
          <w:sz w:val="22"/>
          <w:szCs w:val="28"/>
        </w:rPr>
        <w:t>1251 Wesley Drive, Ste. 151 Memphis, TN 3811</w:t>
      </w:r>
      <w:r w:rsidR="0062737D">
        <w:rPr>
          <w:rFonts w:ascii="Times" w:hAnsi="Times" w:cs="Times"/>
          <w:color w:val="23448D"/>
          <w:sz w:val="22"/>
          <w:szCs w:val="28"/>
        </w:rPr>
        <w:t>6</w:t>
      </w:r>
    </w:p>
    <w:p w14:paraId="1E51DA90" w14:textId="77777777" w:rsidR="00166A55" w:rsidRPr="00166A55" w:rsidRDefault="00166A55" w:rsidP="00166A55">
      <w:pPr>
        <w:widowControl w:val="0"/>
        <w:autoSpaceDE w:val="0"/>
        <w:autoSpaceDN w:val="0"/>
        <w:adjustRightInd w:val="0"/>
        <w:ind w:firstLine="6390"/>
        <w:rPr>
          <w:rFonts w:ascii="Helvetica Neue" w:hAnsi="Helvetica Neue" w:cs="Helvetica Neue"/>
          <w:color w:val="1A1A1A"/>
          <w:sz w:val="56"/>
          <w:szCs w:val="74"/>
        </w:rPr>
      </w:pPr>
      <w:r w:rsidRPr="00166A55">
        <w:rPr>
          <w:rFonts w:ascii="Helvetica Neue" w:hAnsi="Helvetica Neue" w:cs="Helvetica Neue"/>
          <w:color w:val="1A1A1A"/>
          <w:sz w:val="56"/>
          <w:szCs w:val="74"/>
        </w:rPr>
        <w:t>Hours</w:t>
      </w:r>
    </w:p>
    <w:p w14:paraId="453A834E" w14:textId="77777777" w:rsidR="00166A55" w:rsidRPr="00166A55" w:rsidRDefault="00166A55" w:rsidP="00166A55">
      <w:pPr>
        <w:widowControl w:val="0"/>
        <w:autoSpaceDE w:val="0"/>
        <w:autoSpaceDN w:val="0"/>
        <w:adjustRightInd w:val="0"/>
        <w:ind w:firstLine="6390"/>
        <w:rPr>
          <w:rFonts w:ascii="Times" w:hAnsi="Times" w:cs="Times"/>
          <w:color w:val="1A1A1A"/>
          <w:sz w:val="22"/>
          <w:szCs w:val="28"/>
        </w:rPr>
      </w:pPr>
      <w:r w:rsidRPr="00166A55">
        <w:rPr>
          <w:rFonts w:ascii="Times" w:hAnsi="Times" w:cs="Times"/>
          <w:color w:val="1A1A1A"/>
          <w:sz w:val="22"/>
          <w:szCs w:val="28"/>
        </w:rPr>
        <w:t>MON, TUE, &amp; THUR: 1pm-5pm</w:t>
      </w:r>
    </w:p>
    <w:p w14:paraId="70CC1BA1" w14:textId="77777777" w:rsidR="00166A55" w:rsidRDefault="00166A55" w:rsidP="00166A55">
      <w:pPr>
        <w:tabs>
          <w:tab w:val="left" w:pos="2293"/>
        </w:tabs>
        <w:ind w:firstLine="6390"/>
        <w:rPr>
          <w:rFonts w:ascii="Times" w:hAnsi="Times" w:cs="Times"/>
          <w:color w:val="1A1A1A"/>
          <w:sz w:val="28"/>
          <w:szCs w:val="28"/>
        </w:rPr>
      </w:pPr>
      <w:r w:rsidRPr="00166A55">
        <w:rPr>
          <w:rFonts w:ascii="Times" w:hAnsi="Times" w:cs="Times"/>
          <w:color w:val="1A1A1A"/>
          <w:sz w:val="22"/>
          <w:szCs w:val="28"/>
        </w:rPr>
        <w:t>FRI: 8am-5pm</w:t>
      </w:r>
      <w:r>
        <w:rPr>
          <w:rFonts w:ascii="Times" w:hAnsi="Times" w:cs="Times"/>
          <w:color w:val="1A1A1A"/>
          <w:sz w:val="28"/>
          <w:szCs w:val="28"/>
        </w:rPr>
        <w:tab/>
      </w:r>
    </w:p>
    <w:p w14:paraId="614CD697" w14:textId="77777777" w:rsidR="00166A55" w:rsidRDefault="00166A55" w:rsidP="00166A55">
      <w:pPr>
        <w:tabs>
          <w:tab w:val="left" w:pos="2293"/>
        </w:tabs>
        <w:jc w:val="center"/>
      </w:pPr>
    </w:p>
    <w:p w14:paraId="5BD1364C" w14:textId="77777777" w:rsidR="00166A55" w:rsidRPr="00166A55" w:rsidRDefault="00166A55" w:rsidP="00166A55">
      <w:pPr>
        <w:tabs>
          <w:tab w:val="left" w:pos="2293"/>
        </w:tabs>
        <w:jc w:val="center"/>
      </w:pPr>
    </w:p>
    <w:p w14:paraId="041CDA7A" w14:textId="36A89DAA" w:rsidR="00166A55" w:rsidRPr="00166A55" w:rsidRDefault="00166A55" w:rsidP="00166A55">
      <w:pPr>
        <w:widowControl w:val="0"/>
        <w:autoSpaceDE w:val="0"/>
        <w:autoSpaceDN w:val="0"/>
        <w:adjustRightInd w:val="0"/>
        <w:jc w:val="center"/>
        <w:rPr>
          <w:rFonts w:ascii="Times" w:hAnsi="Times" w:cs="Times"/>
        </w:rPr>
      </w:pPr>
      <w:r w:rsidRPr="00166A55">
        <w:rPr>
          <w:rFonts w:ascii="Times" w:hAnsi="Times" w:cs="Times"/>
        </w:rPr>
        <w:t xml:space="preserve">© 2015 Diabetes Wellness </w:t>
      </w:r>
      <w:r>
        <w:rPr>
          <w:rFonts w:ascii="Times" w:hAnsi="Times" w:cs="Times"/>
        </w:rPr>
        <w:t xml:space="preserve">&amp; </w:t>
      </w:r>
      <w:r w:rsidRPr="00166A55">
        <w:rPr>
          <w:rFonts w:ascii="Times" w:hAnsi="Times" w:cs="Times"/>
        </w:rPr>
        <w:t>Prevention</w:t>
      </w:r>
      <w:r>
        <w:rPr>
          <w:rFonts w:ascii="Times" w:hAnsi="Times" w:cs="Times"/>
        </w:rPr>
        <w:t xml:space="preserve"> </w:t>
      </w:r>
      <w:r w:rsidRPr="00166A55">
        <w:rPr>
          <w:rFonts w:ascii="Times" w:hAnsi="Times" w:cs="Times"/>
        </w:rPr>
        <w:t>Center</w:t>
      </w:r>
    </w:p>
    <w:p w14:paraId="61F63E21" w14:textId="77777777" w:rsidR="00166A55" w:rsidRPr="00166A55" w:rsidRDefault="00166A55" w:rsidP="00166A55">
      <w:pPr>
        <w:widowControl w:val="0"/>
        <w:autoSpaceDE w:val="0"/>
        <w:autoSpaceDN w:val="0"/>
        <w:adjustRightInd w:val="0"/>
        <w:jc w:val="center"/>
        <w:rPr>
          <w:rFonts w:ascii="Times" w:hAnsi="Times" w:cs="Times"/>
        </w:rPr>
      </w:pPr>
      <w:r w:rsidRPr="00166A55">
        <w:rPr>
          <w:rFonts w:ascii="Times" w:hAnsi="Times" w:cs="Times"/>
        </w:rPr>
        <w:t>Methodist Le Bonheur Healthcare</w:t>
      </w:r>
    </w:p>
    <w:p w14:paraId="3EBA6097" w14:textId="77777777" w:rsidR="00166A55" w:rsidRPr="00166A55" w:rsidRDefault="00166A55" w:rsidP="00166A55">
      <w:pPr>
        <w:tabs>
          <w:tab w:val="left" w:pos="2293"/>
        </w:tabs>
        <w:jc w:val="center"/>
      </w:pPr>
      <w:r w:rsidRPr="00166A55">
        <w:rPr>
          <w:rFonts w:ascii="Times" w:hAnsi="Times" w:cs="Times"/>
        </w:rPr>
        <w:t>The University of Tennessee Health Science Center</w:t>
      </w:r>
    </w:p>
    <w:p w14:paraId="0F184A37" w14:textId="77777777" w:rsidR="00CA742A" w:rsidRPr="00CA742A" w:rsidRDefault="00CA742A" w:rsidP="00CA742A">
      <w:pPr>
        <w:pStyle w:val="ListParagraph"/>
        <w:numPr>
          <w:ilvl w:val="0"/>
          <w:numId w:val="1"/>
        </w:numPr>
        <w:rPr>
          <w:b/>
        </w:rPr>
      </w:pPr>
      <w:r w:rsidRPr="00CA742A">
        <w:rPr>
          <w:b/>
        </w:rPr>
        <w:t>Home Page</w:t>
      </w:r>
    </w:p>
    <w:p w14:paraId="31E3CCCA" w14:textId="77777777" w:rsidR="00CA742A" w:rsidRDefault="00CA742A" w:rsidP="00CA742A"/>
    <w:p w14:paraId="0B342CB0" w14:textId="77777777" w:rsidR="00CA742A" w:rsidRPr="00CA742A" w:rsidRDefault="00CA742A" w:rsidP="00CA742A">
      <w:pPr>
        <w:widowControl w:val="0"/>
        <w:autoSpaceDE w:val="0"/>
        <w:autoSpaceDN w:val="0"/>
        <w:adjustRightInd w:val="0"/>
        <w:rPr>
          <w:rFonts w:cs="Times"/>
          <w:color w:val="262626"/>
        </w:rPr>
      </w:pPr>
      <w:r w:rsidRPr="00CA742A">
        <w:rPr>
          <w:rFonts w:cs="Times"/>
          <w:color w:val="262626"/>
        </w:rPr>
        <w:t>[Left Column]</w:t>
      </w:r>
    </w:p>
    <w:p w14:paraId="6BA32477" w14:textId="77777777" w:rsidR="00CA742A" w:rsidRPr="00CA742A" w:rsidRDefault="00CA742A" w:rsidP="00CA742A">
      <w:pPr>
        <w:widowControl w:val="0"/>
        <w:autoSpaceDE w:val="0"/>
        <w:autoSpaceDN w:val="0"/>
        <w:adjustRightInd w:val="0"/>
        <w:rPr>
          <w:rFonts w:cs="Times"/>
          <w:color w:val="262626"/>
        </w:rPr>
      </w:pPr>
      <w:r w:rsidRPr="00CA742A">
        <w:rPr>
          <w:rFonts w:cs="Times"/>
          <w:color w:val="262626"/>
        </w:rPr>
        <w:t>Have you been diagnosed with diabetes? Do you need help managing your diabetes?</w:t>
      </w:r>
    </w:p>
    <w:p w14:paraId="6CBAE2D6" w14:textId="7DB55C38" w:rsidR="00CA742A" w:rsidRPr="00751D04" w:rsidRDefault="00CA742A" w:rsidP="00CA742A">
      <w:pPr>
        <w:widowControl w:val="0"/>
        <w:autoSpaceDE w:val="0"/>
        <w:autoSpaceDN w:val="0"/>
        <w:adjustRightInd w:val="0"/>
        <w:rPr>
          <w:rFonts w:cs="Times"/>
          <w:color w:val="262626"/>
        </w:rPr>
      </w:pPr>
      <w:r w:rsidRPr="00CA742A">
        <w:rPr>
          <w:rFonts w:cs="Times"/>
          <w:color w:val="262626"/>
        </w:rPr>
        <w:t xml:space="preserve">Managing diabetes is extremely important to staying healthy. But it can sometimes be challenging. My Diabetes Center is here to make sure you have the information you need to take </w:t>
      </w:r>
      <w:r w:rsidRPr="00751D04">
        <w:rPr>
          <w:rFonts w:cs="Times"/>
          <w:color w:val="262626"/>
        </w:rPr>
        <w:t>control of diabetes.</w:t>
      </w:r>
    </w:p>
    <w:p w14:paraId="589D2473" w14:textId="77777777" w:rsidR="00CA742A" w:rsidRPr="00751D04" w:rsidRDefault="00CA742A" w:rsidP="00CA742A">
      <w:pPr>
        <w:widowControl w:val="0"/>
        <w:autoSpaceDE w:val="0"/>
        <w:autoSpaceDN w:val="0"/>
        <w:adjustRightInd w:val="0"/>
        <w:rPr>
          <w:rFonts w:cs="Times"/>
          <w:color w:val="262626"/>
        </w:rPr>
      </w:pPr>
      <w:r w:rsidRPr="00751D04">
        <w:rPr>
          <w:rFonts w:cs="Times"/>
          <w:color w:val="262626"/>
        </w:rPr>
        <w:t>We offer resources to learn about diabetes, healthy eating habits, and ways to be more active. You can also explore diabetes apps that are useful for self-management, and read about the journeys of diabetes patients just like you!</w:t>
      </w:r>
    </w:p>
    <w:p w14:paraId="1F8C4199" w14:textId="77777777" w:rsidR="00CA742A" w:rsidRPr="00751D04" w:rsidRDefault="00CA742A" w:rsidP="00CA742A">
      <w:pPr>
        <w:rPr>
          <w:rFonts w:cs="Times"/>
          <w:color w:val="262626"/>
        </w:rPr>
      </w:pPr>
      <w:r w:rsidRPr="00751D04">
        <w:rPr>
          <w:rFonts w:cs="Times"/>
          <w:color w:val="262626"/>
        </w:rPr>
        <w:t>We hope that this will serve as a powerful resource for you to overcome diabetes...one step at a time.</w:t>
      </w:r>
    </w:p>
    <w:p w14:paraId="62BD3AAF" w14:textId="77777777" w:rsidR="00CA742A" w:rsidRPr="00751D04" w:rsidRDefault="00CA742A" w:rsidP="00CA742A"/>
    <w:p w14:paraId="10813CF2" w14:textId="77777777" w:rsidR="00CA742A" w:rsidRPr="00751D04" w:rsidRDefault="00CA742A" w:rsidP="00CA742A">
      <w:r w:rsidRPr="00751D04">
        <w:t>[Right Column]</w:t>
      </w:r>
    </w:p>
    <w:p w14:paraId="490BBC92" w14:textId="77777777" w:rsidR="00CA742A" w:rsidRPr="00751D04" w:rsidRDefault="00CA742A" w:rsidP="00CA742A">
      <w:pPr>
        <w:widowControl w:val="0"/>
        <w:autoSpaceDE w:val="0"/>
        <w:autoSpaceDN w:val="0"/>
        <w:adjustRightInd w:val="0"/>
        <w:rPr>
          <w:rFonts w:cs="Helvetica Neue"/>
          <w:color w:val="262626"/>
        </w:rPr>
      </w:pPr>
      <w:r w:rsidRPr="00751D04">
        <w:rPr>
          <w:rFonts w:cs="Helvetica Neue"/>
          <w:color w:val="262626"/>
        </w:rPr>
        <w:t>Explore</w:t>
      </w:r>
    </w:p>
    <w:p w14:paraId="624E10C4" w14:textId="77777777" w:rsidR="00CA742A" w:rsidRPr="00751D04" w:rsidRDefault="00CA742A" w:rsidP="00CA742A">
      <w:pPr>
        <w:rPr>
          <w:rFonts w:cs="Times"/>
          <w:color w:val="262626"/>
        </w:rPr>
      </w:pPr>
      <w:r w:rsidRPr="00751D04">
        <w:rPr>
          <w:rFonts w:cs="Times"/>
          <w:color w:val="262626"/>
        </w:rPr>
        <w:t>Stories of other people's journeys with diabetes</w:t>
      </w:r>
    </w:p>
    <w:p w14:paraId="67E62656" w14:textId="77777777" w:rsidR="002C0C1A" w:rsidRPr="002C0C1A" w:rsidRDefault="00CA742A" w:rsidP="002C0C1A">
      <w:pPr>
        <w:widowControl w:val="0"/>
        <w:autoSpaceDE w:val="0"/>
        <w:autoSpaceDN w:val="0"/>
        <w:adjustRightInd w:val="0"/>
        <w:rPr>
          <w:rFonts w:asciiTheme="majorHAnsi" w:hAnsiTheme="majorHAnsi" w:cs="Times"/>
          <w:color w:val="262626"/>
        </w:rPr>
      </w:pPr>
      <w:r w:rsidRPr="00751D04">
        <w:rPr>
          <w:rFonts w:cs="Times"/>
          <w:color w:val="262626"/>
        </w:rPr>
        <w:t xml:space="preserve">Douglass Hall - "The doctor did initially tell me that blindness could..." </w:t>
      </w:r>
      <w:hyperlink r:id="rId8" w:anchor="douglass-hall" w:history="1">
        <w:r w:rsidRPr="00751D04">
          <w:rPr>
            <w:rFonts w:cs="Times"/>
            <w:b/>
            <w:bCs/>
            <w:color w:val="1F3A76"/>
          </w:rPr>
          <w:t>read more</w:t>
        </w:r>
      </w:hyperlink>
      <w:r w:rsidRPr="00751D04">
        <w:rPr>
          <w:rFonts w:cs="Times"/>
          <w:color w:val="262626"/>
        </w:rPr>
        <w:t>.</w:t>
      </w:r>
      <w:r w:rsidR="002C0C1A">
        <w:rPr>
          <w:rFonts w:asciiTheme="majorHAnsi" w:hAnsiTheme="majorHAnsi"/>
        </w:rPr>
        <w:br w:type="page"/>
      </w:r>
    </w:p>
    <w:p w14:paraId="0359AA1B" w14:textId="77777777" w:rsidR="00CA742A" w:rsidRPr="00CA742A" w:rsidRDefault="00CA742A" w:rsidP="00CA742A">
      <w:pPr>
        <w:rPr>
          <w:rFonts w:asciiTheme="majorHAnsi" w:hAnsiTheme="majorHAnsi"/>
        </w:rPr>
      </w:pPr>
    </w:p>
    <w:p w14:paraId="21DF80C3" w14:textId="600E007C" w:rsidR="00CA742A" w:rsidRDefault="00CA742A" w:rsidP="00CA742A">
      <w:pPr>
        <w:pStyle w:val="ListParagraph"/>
        <w:numPr>
          <w:ilvl w:val="0"/>
          <w:numId w:val="1"/>
        </w:numPr>
        <w:rPr>
          <w:b/>
        </w:rPr>
      </w:pPr>
      <w:r w:rsidRPr="00CA742A">
        <w:rPr>
          <w:b/>
        </w:rPr>
        <w:t>About</w:t>
      </w:r>
    </w:p>
    <w:p w14:paraId="63F6D10B" w14:textId="77777777" w:rsidR="00A12D42" w:rsidRDefault="00A12D42" w:rsidP="00751D04">
      <w:pPr>
        <w:widowControl w:val="0"/>
        <w:autoSpaceDE w:val="0"/>
        <w:autoSpaceDN w:val="0"/>
        <w:adjustRightInd w:val="0"/>
        <w:rPr>
          <w:rFonts w:cs="Times"/>
          <w:strike/>
          <w:color w:val="1A1A1A"/>
        </w:rPr>
      </w:pPr>
    </w:p>
    <w:p w14:paraId="0EBE7109" w14:textId="7C2ACBE6" w:rsidR="00E948AB" w:rsidRDefault="00A12D42" w:rsidP="00751D04">
      <w:pPr>
        <w:widowControl w:val="0"/>
        <w:autoSpaceDE w:val="0"/>
        <w:autoSpaceDN w:val="0"/>
        <w:adjustRightInd w:val="0"/>
      </w:pPr>
      <w:r w:rsidRPr="00A12D42">
        <w:t xml:space="preserve">The </w:t>
      </w:r>
      <w:r w:rsidRPr="00A12D42">
        <w:rPr>
          <w:b/>
        </w:rPr>
        <w:t xml:space="preserve">Diabetes Wellness and </w:t>
      </w:r>
      <w:r w:rsidR="00E948AB">
        <w:rPr>
          <w:b/>
        </w:rPr>
        <w:t xml:space="preserve">Prevention Coalition </w:t>
      </w:r>
      <w:r w:rsidRPr="00A12D42">
        <w:t xml:space="preserve">is a patient, provider, </w:t>
      </w:r>
      <w:r w:rsidR="00E948AB">
        <w:t>and research partnership start</w:t>
      </w:r>
      <w:r w:rsidRPr="00A12D42">
        <w:t xml:space="preserve">ed in 2009 by Dr. Michael </w:t>
      </w:r>
      <w:r w:rsidRPr="0062737D">
        <w:t xml:space="preserve">Ugwueke, </w:t>
      </w:r>
      <w:r w:rsidR="0062737D" w:rsidRPr="00857561">
        <w:rPr>
          <w:rFonts w:cs="Calibri"/>
          <w:color w:val="18376A"/>
          <w:lang w:eastAsia="en-US"/>
        </w:rPr>
        <w:t>President &amp; COO, Methodist Le Bonheur Healthcare</w:t>
      </w:r>
      <w:r w:rsidRPr="0062737D">
        <w:t>,</w:t>
      </w:r>
      <w:r w:rsidRPr="00A12D42">
        <w:t xml:space="preserve"> to improve diabetes care by emphasizing “prevention through proactive disease management…shift[ing] the treatment paradigm to the outpatient arena…thus…reducing the incidence and severity of the complications experienced by the patient, leading to an increase in quality of life.”</w:t>
      </w:r>
      <w:r w:rsidR="002C0C1A">
        <w:t xml:space="preserve"> The organization and key partners in the </w:t>
      </w:r>
      <w:r w:rsidR="002C0C1A" w:rsidRPr="002C0C1A">
        <w:t>Coalition</w:t>
      </w:r>
      <w:r w:rsidR="002C0C1A">
        <w:t xml:space="preserve"> are shown below:</w:t>
      </w:r>
    </w:p>
    <w:p w14:paraId="3B03182C" w14:textId="77777777" w:rsidR="00E948AB" w:rsidRDefault="002C0C1A" w:rsidP="00751D04">
      <w:pPr>
        <w:widowControl w:val="0"/>
        <w:autoSpaceDE w:val="0"/>
        <w:autoSpaceDN w:val="0"/>
        <w:adjustRightInd w:val="0"/>
      </w:pPr>
      <w:r>
        <w:rPr>
          <w:noProof/>
          <w:lang w:eastAsia="en-US"/>
        </w:rPr>
        <w:drawing>
          <wp:inline distT="0" distB="0" distL="0" distR="0" wp14:anchorId="114F2E33" wp14:editId="25AC0DA1">
            <wp:extent cx="6858000" cy="4250055"/>
            <wp:effectExtent l="0" t="0" r="0" b="0"/>
            <wp:docPr id="2" name="Picture 2" descr="Macintosh HD:Users:jebailey:Documents:Public Health:Methodist South:PCORI:Spring 2015:Diagram:DWP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bailey:Documents:Public Health:Methodist South:PCORI:Spring 2015:Diagram:DWPC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14:paraId="00C328C7" w14:textId="77777777" w:rsidR="00E948AB" w:rsidRDefault="00E948AB" w:rsidP="00751D04">
      <w:pPr>
        <w:widowControl w:val="0"/>
        <w:autoSpaceDE w:val="0"/>
        <w:autoSpaceDN w:val="0"/>
        <w:adjustRightInd w:val="0"/>
      </w:pPr>
    </w:p>
    <w:p w14:paraId="4C68B928" w14:textId="2C31CECA" w:rsidR="00751D04" w:rsidRPr="00C62BB6" w:rsidRDefault="00A12D42" w:rsidP="00C62BB6">
      <w:pPr>
        <w:widowControl w:val="0"/>
        <w:autoSpaceDE w:val="0"/>
        <w:autoSpaceDN w:val="0"/>
        <w:adjustRightInd w:val="0"/>
        <w:rPr>
          <w:rFonts w:cs="Times"/>
          <w:color w:val="1A1A1A"/>
        </w:rPr>
      </w:pPr>
      <w:r w:rsidRPr="00A12D42">
        <w:rPr>
          <w:rFonts w:eastAsia="Calibri" w:cs="Times New Roman"/>
        </w:rPr>
        <w:t>Since then, patients, caregivers, community members, and providers have worked together in Whitehaven</w:t>
      </w:r>
      <w:r w:rsidR="00E948AB">
        <w:rPr>
          <w:rFonts w:eastAsia="Calibri" w:cs="Times New Roman"/>
        </w:rPr>
        <w:t>, Tennessee</w:t>
      </w:r>
      <w:r w:rsidRPr="00A12D42">
        <w:rPr>
          <w:rFonts w:eastAsia="Calibri" w:cs="Times New Roman"/>
        </w:rPr>
        <w:t xml:space="preserve"> to galvanize efforts to address an</w:t>
      </w:r>
      <w:r w:rsidR="00E948AB">
        <w:rPr>
          <w:rFonts w:eastAsia="Calibri" w:cs="Times New Roman"/>
        </w:rPr>
        <w:t>d reverse the diabetes epidemic</w:t>
      </w:r>
      <w:r w:rsidRPr="00A12D42">
        <w:rPr>
          <w:rFonts w:eastAsia="Calibri" w:cs="Times New Roman"/>
        </w:rPr>
        <w:t xml:space="preserve">. Since 2009 the </w:t>
      </w:r>
      <w:r w:rsidR="00E948AB">
        <w:rPr>
          <w:rFonts w:eastAsia="Calibri" w:cs="Times New Roman"/>
        </w:rPr>
        <w:t>Coalition has</w:t>
      </w:r>
      <w:r w:rsidRPr="00A12D42">
        <w:rPr>
          <w:rFonts w:eastAsia="Calibri" w:cs="Times New Roman"/>
        </w:rPr>
        <w:t xml:space="preserve"> </w:t>
      </w:r>
      <w:r w:rsidRPr="00A12D42">
        <w:t xml:space="preserve">sought to develop both outpatient physical space devoted to a comprehensive </w:t>
      </w:r>
      <w:r w:rsidR="00E948AB" w:rsidRPr="00E948AB">
        <w:rPr>
          <w:b/>
        </w:rPr>
        <w:t>Diabetes Wellness and Prevention Center</w:t>
      </w:r>
      <w:r w:rsidRPr="00A12D42">
        <w:t xml:space="preserve"> on the </w:t>
      </w:r>
      <w:r w:rsidR="00E948AB">
        <w:t>Methodist South Hospital</w:t>
      </w:r>
      <w:r w:rsidRPr="00A12D42">
        <w:t xml:space="preserve"> campus and the patient, provider, and research collaboration necessary to transform diabetes care in Whitehaven from a focus on reactive, rescue care to a focus that is truly patient-centered and mobilizes and engages the entire community.</w:t>
      </w:r>
    </w:p>
    <w:p w14:paraId="689420D9" w14:textId="77777777" w:rsidR="00751D04" w:rsidRDefault="00751D04" w:rsidP="00751D04">
      <w:pPr>
        <w:rPr>
          <w:rFonts w:ascii="Helvetica Neue" w:hAnsi="Helvetica Neue" w:cs="Helvetica Neue"/>
          <w:color w:val="1A1A1A"/>
          <w:sz w:val="40"/>
          <w:szCs w:val="74"/>
        </w:rPr>
      </w:pPr>
    </w:p>
    <w:p w14:paraId="0DD6E065" w14:textId="77777777" w:rsidR="00C62BB6" w:rsidRDefault="00C62BB6" w:rsidP="00751D04">
      <w:pPr>
        <w:rPr>
          <w:rFonts w:ascii="Helvetica Neue" w:hAnsi="Helvetica Neue" w:cs="Helvetica Neue"/>
          <w:color w:val="1A1A1A"/>
          <w:sz w:val="40"/>
          <w:szCs w:val="74"/>
        </w:rPr>
      </w:pPr>
    </w:p>
    <w:p w14:paraId="076B4156" w14:textId="77777777" w:rsidR="00C62BB6" w:rsidRDefault="00C62BB6" w:rsidP="00751D04">
      <w:pPr>
        <w:rPr>
          <w:rFonts w:ascii="Helvetica Neue" w:hAnsi="Helvetica Neue" w:cs="Helvetica Neue"/>
          <w:color w:val="1A1A1A"/>
          <w:sz w:val="40"/>
          <w:szCs w:val="74"/>
        </w:rPr>
      </w:pPr>
    </w:p>
    <w:p w14:paraId="38B62E06" w14:textId="77777777" w:rsidR="00C62BB6" w:rsidRDefault="00C62BB6" w:rsidP="00751D04">
      <w:pPr>
        <w:rPr>
          <w:rFonts w:ascii="Helvetica Neue" w:hAnsi="Helvetica Neue" w:cs="Helvetica Neue"/>
          <w:color w:val="1A1A1A"/>
          <w:sz w:val="40"/>
          <w:szCs w:val="74"/>
        </w:rPr>
      </w:pPr>
    </w:p>
    <w:p w14:paraId="40107558" w14:textId="77777777" w:rsidR="00C62BB6" w:rsidRDefault="00C62BB6" w:rsidP="00751D04">
      <w:pPr>
        <w:rPr>
          <w:rFonts w:ascii="Helvetica Neue" w:hAnsi="Helvetica Neue" w:cs="Helvetica Neue"/>
          <w:color w:val="1A1A1A"/>
          <w:sz w:val="40"/>
          <w:szCs w:val="74"/>
        </w:rPr>
      </w:pPr>
    </w:p>
    <w:p w14:paraId="527290A7" w14:textId="77777777" w:rsidR="00C62BB6" w:rsidRDefault="00C62BB6" w:rsidP="00751D04">
      <w:pPr>
        <w:rPr>
          <w:rFonts w:ascii="Helvetica Neue" w:hAnsi="Helvetica Neue" w:cs="Helvetica Neue"/>
          <w:color w:val="1A1A1A"/>
          <w:sz w:val="40"/>
          <w:szCs w:val="74"/>
        </w:rPr>
      </w:pPr>
    </w:p>
    <w:p w14:paraId="15BD2590" w14:textId="77777777" w:rsidR="00751D04" w:rsidRDefault="00751D04" w:rsidP="00751D04">
      <w:pPr>
        <w:rPr>
          <w:rFonts w:ascii="Helvetica Neue" w:hAnsi="Helvetica Neue" w:cs="Helvetica Neue"/>
          <w:color w:val="1A1A1A"/>
          <w:sz w:val="40"/>
          <w:szCs w:val="74"/>
        </w:rPr>
      </w:pPr>
    </w:p>
    <w:p w14:paraId="57239FDF" w14:textId="77777777" w:rsidR="00C62BB6" w:rsidRPr="00751D04" w:rsidRDefault="00C62BB6" w:rsidP="00751D04">
      <w:pPr>
        <w:rPr>
          <w:b/>
          <w:sz w:val="2"/>
        </w:rPr>
      </w:pPr>
    </w:p>
    <w:p w14:paraId="1456BB0A" w14:textId="5A5E24A0" w:rsidR="00751D04" w:rsidRDefault="00751D04" w:rsidP="00CA742A">
      <w:pPr>
        <w:pStyle w:val="ListParagraph"/>
        <w:numPr>
          <w:ilvl w:val="0"/>
          <w:numId w:val="1"/>
        </w:numPr>
        <w:rPr>
          <w:b/>
        </w:rPr>
      </w:pPr>
      <w:r>
        <w:rPr>
          <w:b/>
        </w:rPr>
        <w:t>Mission, Vision</w:t>
      </w:r>
      <w:r w:rsidR="00EC2C00">
        <w:rPr>
          <w:b/>
        </w:rPr>
        <w:t xml:space="preserve"> &amp; Goals</w:t>
      </w:r>
    </w:p>
    <w:p w14:paraId="22746D73" w14:textId="77777777" w:rsidR="00904E98" w:rsidRDefault="00904E98" w:rsidP="00904E98">
      <w:pPr>
        <w:rPr>
          <w:b/>
        </w:rPr>
      </w:pPr>
    </w:p>
    <w:p w14:paraId="6D32ED2B" w14:textId="77777777" w:rsidR="00904E98" w:rsidRPr="00904E98" w:rsidRDefault="00904E98" w:rsidP="00904E98">
      <w:pPr>
        <w:widowControl w:val="0"/>
        <w:autoSpaceDE w:val="0"/>
        <w:autoSpaceDN w:val="0"/>
        <w:adjustRightInd w:val="0"/>
        <w:rPr>
          <w:rFonts w:cs="Helvetica Neue"/>
          <w:color w:val="262626"/>
          <w:sz w:val="40"/>
          <w:szCs w:val="40"/>
        </w:rPr>
      </w:pPr>
      <w:r w:rsidRPr="00904E98">
        <w:rPr>
          <w:rFonts w:cs="Helvetica Neue"/>
          <w:color w:val="262626"/>
          <w:sz w:val="40"/>
          <w:szCs w:val="40"/>
        </w:rPr>
        <w:t>Our Mission</w:t>
      </w:r>
    </w:p>
    <w:p w14:paraId="55C1747E" w14:textId="77777777" w:rsidR="00904E98" w:rsidRPr="00904E98" w:rsidRDefault="00904E98" w:rsidP="00904E98">
      <w:pPr>
        <w:widowControl w:val="0"/>
        <w:autoSpaceDE w:val="0"/>
        <w:autoSpaceDN w:val="0"/>
        <w:adjustRightInd w:val="0"/>
        <w:rPr>
          <w:rFonts w:cs="Times"/>
          <w:color w:val="262626"/>
        </w:rPr>
      </w:pPr>
      <w:r w:rsidRPr="00904E98">
        <w:rPr>
          <w:rFonts w:cs="Times"/>
          <w:color w:val="262626"/>
        </w:rPr>
        <w:t>Our mission is to provide short-term, targeted care for chronically ill patients and families in our community by working with the entire care team and empowering patients to take personal responsibility for their health.</w:t>
      </w:r>
    </w:p>
    <w:p w14:paraId="799EF8EF" w14:textId="77777777" w:rsidR="00904E98" w:rsidRPr="00904E98" w:rsidRDefault="00904E98" w:rsidP="00904E98">
      <w:pPr>
        <w:widowControl w:val="0"/>
        <w:autoSpaceDE w:val="0"/>
        <w:autoSpaceDN w:val="0"/>
        <w:adjustRightInd w:val="0"/>
        <w:jc w:val="right"/>
        <w:rPr>
          <w:rFonts w:cs="Times"/>
          <w:color w:val="262626"/>
        </w:rPr>
      </w:pPr>
      <w:r w:rsidRPr="00904E98">
        <w:rPr>
          <w:rFonts w:cs="Times"/>
          <w:color w:val="262626"/>
        </w:rPr>
        <w:t xml:space="preserve">Go to Our: </w:t>
      </w:r>
      <w:r w:rsidRPr="00904E98">
        <w:rPr>
          <w:rFonts w:cs="Times"/>
          <w:color w:val="23448D"/>
        </w:rPr>
        <w:t>Vision</w:t>
      </w:r>
      <w:r w:rsidRPr="00904E98">
        <w:rPr>
          <w:rFonts w:cs="Times"/>
          <w:color w:val="262626"/>
        </w:rPr>
        <w:t xml:space="preserve"> | </w:t>
      </w:r>
      <w:r w:rsidRPr="00904E98">
        <w:rPr>
          <w:rFonts w:cs="Times"/>
          <w:color w:val="23448D"/>
        </w:rPr>
        <w:t>Goals</w:t>
      </w:r>
    </w:p>
    <w:p w14:paraId="62C0EFFE" w14:textId="77777777" w:rsidR="00904E98" w:rsidRPr="00904E98" w:rsidRDefault="00904E98" w:rsidP="00904E98">
      <w:pPr>
        <w:widowControl w:val="0"/>
        <w:autoSpaceDE w:val="0"/>
        <w:autoSpaceDN w:val="0"/>
        <w:adjustRightInd w:val="0"/>
        <w:rPr>
          <w:rFonts w:cs="Helvetica Neue"/>
          <w:color w:val="262626"/>
          <w:sz w:val="40"/>
          <w:szCs w:val="40"/>
        </w:rPr>
      </w:pPr>
      <w:r w:rsidRPr="00904E98">
        <w:rPr>
          <w:rFonts w:cs="Helvetica Neue"/>
          <w:color w:val="262626"/>
          <w:sz w:val="40"/>
          <w:szCs w:val="40"/>
        </w:rPr>
        <w:t>Our Vision</w:t>
      </w:r>
    </w:p>
    <w:p w14:paraId="1EC3D731" w14:textId="77777777" w:rsidR="00904E98" w:rsidRPr="00904E98" w:rsidRDefault="00904E98" w:rsidP="00904E98">
      <w:pPr>
        <w:widowControl w:val="0"/>
        <w:autoSpaceDE w:val="0"/>
        <w:autoSpaceDN w:val="0"/>
        <w:adjustRightInd w:val="0"/>
        <w:rPr>
          <w:rFonts w:cs="Times"/>
          <w:color w:val="262626"/>
        </w:rPr>
      </w:pPr>
      <w:r w:rsidRPr="00904E98">
        <w:rPr>
          <w:rFonts w:cs="Times"/>
          <w:color w:val="262626"/>
        </w:rPr>
        <w:t>Our vision is to create a culture of health and well-being in our community that will lead people to take care of their health, will help people recognize when illnesses are becoming worse, and will improve the overall health of our community.</w:t>
      </w:r>
    </w:p>
    <w:p w14:paraId="5A232633" w14:textId="77777777" w:rsidR="00904E98" w:rsidRPr="00904E98" w:rsidRDefault="00904E98" w:rsidP="00904E98">
      <w:pPr>
        <w:widowControl w:val="0"/>
        <w:autoSpaceDE w:val="0"/>
        <w:autoSpaceDN w:val="0"/>
        <w:adjustRightInd w:val="0"/>
        <w:jc w:val="right"/>
        <w:rPr>
          <w:rFonts w:cs="Times"/>
          <w:color w:val="262626"/>
        </w:rPr>
      </w:pPr>
      <w:r w:rsidRPr="00904E98">
        <w:rPr>
          <w:rFonts w:cs="Times"/>
          <w:color w:val="262626"/>
        </w:rPr>
        <w:t xml:space="preserve">Go to Our: </w:t>
      </w:r>
      <w:r w:rsidRPr="00904E98">
        <w:rPr>
          <w:rFonts w:cs="Times"/>
          <w:color w:val="23448D"/>
        </w:rPr>
        <w:t>Mission</w:t>
      </w:r>
      <w:r w:rsidRPr="00904E98">
        <w:rPr>
          <w:rFonts w:cs="Times"/>
          <w:color w:val="262626"/>
        </w:rPr>
        <w:t xml:space="preserve"> | </w:t>
      </w:r>
      <w:r w:rsidRPr="00904E98">
        <w:rPr>
          <w:rFonts w:cs="Times"/>
          <w:color w:val="23448D"/>
        </w:rPr>
        <w:t>Goals</w:t>
      </w:r>
    </w:p>
    <w:p w14:paraId="117D6399" w14:textId="77777777" w:rsidR="00904E98" w:rsidRPr="00904E98" w:rsidRDefault="00904E98" w:rsidP="00904E98">
      <w:pPr>
        <w:widowControl w:val="0"/>
        <w:autoSpaceDE w:val="0"/>
        <w:autoSpaceDN w:val="0"/>
        <w:adjustRightInd w:val="0"/>
        <w:rPr>
          <w:rFonts w:cs="Helvetica Neue"/>
          <w:color w:val="262626"/>
          <w:sz w:val="40"/>
          <w:szCs w:val="40"/>
        </w:rPr>
      </w:pPr>
      <w:r w:rsidRPr="00904E98">
        <w:rPr>
          <w:rFonts w:cs="Helvetica Neue"/>
          <w:color w:val="262626"/>
          <w:sz w:val="40"/>
          <w:szCs w:val="40"/>
        </w:rPr>
        <w:t>Our Goals</w:t>
      </w:r>
    </w:p>
    <w:p w14:paraId="12629BBB"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Educate you on how to manage your chronic illness</w:t>
      </w:r>
    </w:p>
    <w:p w14:paraId="6BFD22C8"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Help you get the care you need</w:t>
      </w:r>
    </w:p>
    <w:p w14:paraId="692C484B"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Help you manage your illness so you can stay out of the hospital and feel better</w:t>
      </w:r>
    </w:p>
    <w:p w14:paraId="62DE45FA"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Help you transition from the hospital to your home or other place of care</w:t>
      </w:r>
    </w:p>
    <w:p w14:paraId="042F74C5"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Care for you in an environment that's patient- and family-centered</w:t>
      </w:r>
    </w:p>
    <w:p w14:paraId="2B9F6117" w14:textId="77777777" w:rsidR="00904E98" w:rsidRPr="00904E98" w:rsidRDefault="00904E98" w:rsidP="00904E98">
      <w:pPr>
        <w:pStyle w:val="ListParagraph"/>
        <w:widowControl w:val="0"/>
        <w:numPr>
          <w:ilvl w:val="0"/>
          <w:numId w:val="3"/>
        </w:numPr>
        <w:tabs>
          <w:tab w:val="left" w:pos="220"/>
          <w:tab w:val="left" w:pos="720"/>
        </w:tabs>
        <w:autoSpaceDE w:val="0"/>
        <w:autoSpaceDN w:val="0"/>
        <w:adjustRightInd w:val="0"/>
        <w:rPr>
          <w:rFonts w:cs="Times"/>
          <w:color w:val="262626"/>
        </w:rPr>
      </w:pPr>
      <w:r w:rsidRPr="00904E98">
        <w:rPr>
          <w:rFonts w:cs="Times"/>
          <w:color w:val="262626"/>
        </w:rPr>
        <w:t>Serves as a resource for primary care doctors in our community</w:t>
      </w:r>
    </w:p>
    <w:p w14:paraId="1C5C79B0" w14:textId="77777777" w:rsidR="00904E98" w:rsidRPr="00904E98" w:rsidRDefault="00904E98" w:rsidP="00904E98">
      <w:pPr>
        <w:jc w:val="right"/>
      </w:pPr>
      <w:r w:rsidRPr="00904E98">
        <w:rPr>
          <w:rFonts w:cs="Times"/>
          <w:color w:val="262626"/>
        </w:rPr>
        <w:t xml:space="preserve">Go to Our: </w:t>
      </w:r>
      <w:r w:rsidRPr="00904E98">
        <w:rPr>
          <w:rFonts w:cs="Times"/>
          <w:color w:val="23448D"/>
        </w:rPr>
        <w:t>Mission</w:t>
      </w:r>
      <w:r w:rsidRPr="00904E98">
        <w:rPr>
          <w:rFonts w:cs="Times"/>
          <w:color w:val="262626"/>
        </w:rPr>
        <w:t xml:space="preserve"> | </w:t>
      </w:r>
      <w:r w:rsidRPr="00904E98">
        <w:rPr>
          <w:rFonts w:cs="Times"/>
          <w:color w:val="23448D"/>
        </w:rPr>
        <w:t>Vision</w:t>
      </w:r>
    </w:p>
    <w:p w14:paraId="37314C3E" w14:textId="028D059F" w:rsidR="00D66DB1" w:rsidRDefault="00D66DB1">
      <w:pPr>
        <w:rPr>
          <w:b/>
        </w:rPr>
      </w:pPr>
      <w:r>
        <w:rPr>
          <w:b/>
        </w:rPr>
        <w:br w:type="page"/>
      </w:r>
    </w:p>
    <w:p w14:paraId="771D57C9" w14:textId="77777777" w:rsidR="00904E98" w:rsidRPr="00904E98" w:rsidRDefault="00904E98" w:rsidP="00904E98">
      <w:pPr>
        <w:rPr>
          <w:b/>
        </w:rPr>
      </w:pPr>
    </w:p>
    <w:p w14:paraId="49B9D9D8" w14:textId="77777777" w:rsidR="00550F75" w:rsidRDefault="00550F75" w:rsidP="00550F75">
      <w:pPr>
        <w:pStyle w:val="ListParagraph"/>
        <w:numPr>
          <w:ilvl w:val="0"/>
          <w:numId w:val="1"/>
        </w:numPr>
        <w:rPr>
          <w:b/>
        </w:rPr>
      </w:pPr>
      <w:r>
        <w:rPr>
          <w:b/>
        </w:rPr>
        <w:t>Participate</w:t>
      </w:r>
    </w:p>
    <w:p w14:paraId="79E7170C" w14:textId="77777777" w:rsidR="00550F75" w:rsidRDefault="00550F75" w:rsidP="00550F75">
      <w:pPr>
        <w:rPr>
          <w:b/>
        </w:rPr>
      </w:pPr>
    </w:p>
    <w:p w14:paraId="24F01036" w14:textId="270AE0DA" w:rsidR="001C191B" w:rsidRDefault="001C191B" w:rsidP="00550F75">
      <w:pPr>
        <w:rPr>
          <w:rFonts w:cs="Helvetica Neue"/>
          <w:color w:val="1A1A1A"/>
          <w:sz w:val="40"/>
          <w:szCs w:val="74"/>
        </w:rPr>
      </w:pPr>
      <w:r>
        <w:rPr>
          <w:rFonts w:cs="Helvetica Neue"/>
          <w:color w:val="1A1A1A"/>
          <w:sz w:val="40"/>
          <w:szCs w:val="74"/>
        </w:rPr>
        <w:t>Participate</w:t>
      </w:r>
    </w:p>
    <w:p w14:paraId="04EA2E9D" w14:textId="77777777" w:rsidR="001C191B" w:rsidRDefault="001C191B" w:rsidP="00550F75">
      <w:pPr>
        <w:rPr>
          <w:b/>
        </w:rPr>
      </w:pPr>
    </w:p>
    <w:p w14:paraId="6B14CFE1" w14:textId="491B8CB7" w:rsidR="00550F75" w:rsidRDefault="00550F75" w:rsidP="00550F75">
      <w:r>
        <w:t>Help us overcome diabetes one step at a time.  If you are interested in participating in the Diabetes Wellness &amp; Prevention Coalition, please contact us.</w:t>
      </w:r>
    </w:p>
    <w:p w14:paraId="2527EE06" w14:textId="77777777" w:rsidR="00550F75" w:rsidRPr="00550F75" w:rsidRDefault="00550F75" w:rsidP="00550F75"/>
    <w:p w14:paraId="335E532A" w14:textId="101FE095" w:rsidR="00550F75" w:rsidRPr="00751D04" w:rsidRDefault="00550F75" w:rsidP="00550F75">
      <w:pPr>
        <w:widowControl w:val="0"/>
        <w:autoSpaceDE w:val="0"/>
        <w:autoSpaceDN w:val="0"/>
        <w:adjustRightInd w:val="0"/>
        <w:jc w:val="right"/>
        <w:rPr>
          <w:rFonts w:cs="Times"/>
          <w:color w:val="1A1A1A"/>
        </w:rPr>
      </w:pPr>
      <w:r w:rsidRPr="00751D04">
        <w:rPr>
          <w:rFonts w:cs="Times"/>
          <w:color w:val="1A1A1A"/>
        </w:rPr>
        <w:t xml:space="preserve">Go to: </w:t>
      </w:r>
      <w:r w:rsidR="00D66DB1">
        <w:rPr>
          <w:rFonts w:cs="Times"/>
          <w:color w:val="23448D"/>
        </w:rPr>
        <w:t>C</w:t>
      </w:r>
      <w:r w:rsidR="000F6E80">
        <w:rPr>
          <w:rFonts w:cs="Times"/>
          <w:color w:val="23448D"/>
        </w:rPr>
        <w:t>AC</w:t>
      </w:r>
      <w:r w:rsidRPr="00751D04">
        <w:rPr>
          <w:rFonts w:cs="Times"/>
          <w:color w:val="1A1A1A"/>
        </w:rPr>
        <w:t xml:space="preserve"> | </w:t>
      </w:r>
      <w:r w:rsidR="00D66DB1">
        <w:rPr>
          <w:rFonts w:cs="Times"/>
          <w:color w:val="1A1A1A"/>
        </w:rPr>
        <w:t>PL</w:t>
      </w:r>
      <w:r w:rsidR="000F6E80">
        <w:rPr>
          <w:rFonts w:cs="Times"/>
          <w:color w:val="1A1A1A"/>
        </w:rPr>
        <w:t xml:space="preserve">C </w:t>
      </w:r>
      <w:r w:rsidR="000F6E80" w:rsidRPr="00751D04">
        <w:rPr>
          <w:rFonts w:cs="Times"/>
          <w:color w:val="1A1A1A"/>
        </w:rPr>
        <w:t xml:space="preserve">| </w:t>
      </w:r>
      <w:r w:rsidR="00FA2E7C">
        <w:rPr>
          <w:rFonts w:cs="Times"/>
          <w:color w:val="1A1A1A"/>
        </w:rPr>
        <w:t>Steering</w:t>
      </w:r>
    </w:p>
    <w:p w14:paraId="1C387CD4" w14:textId="02692B3D" w:rsidR="00550F75" w:rsidRDefault="00550F75" w:rsidP="00550F75">
      <w:pPr>
        <w:rPr>
          <w:rFonts w:cs="Helvetica Neue"/>
          <w:color w:val="1A1A1A"/>
        </w:rPr>
      </w:pPr>
      <w:r>
        <w:rPr>
          <w:rFonts w:cs="Helvetica Neue"/>
          <w:color w:val="1A1A1A"/>
          <w:sz w:val="40"/>
          <w:szCs w:val="74"/>
        </w:rPr>
        <w:t xml:space="preserve">Patient </w:t>
      </w:r>
      <w:r w:rsidRPr="00751D04">
        <w:rPr>
          <w:rFonts w:cs="Helvetica Neue"/>
          <w:color w:val="1A1A1A"/>
          <w:sz w:val="40"/>
          <w:szCs w:val="74"/>
        </w:rPr>
        <w:t>Advisory Council</w:t>
      </w:r>
      <w:r w:rsidR="000F6E80">
        <w:rPr>
          <w:rFonts w:cs="Helvetica Neue"/>
          <w:color w:val="1A1A1A"/>
          <w:sz w:val="40"/>
          <w:szCs w:val="74"/>
        </w:rPr>
        <w:t xml:space="preserve"> (PAC)</w:t>
      </w:r>
      <w:r>
        <w:rPr>
          <w:rFonts w:cs="Helvetica Neue"/>
          <w:color w:val="1A1A1A"/>
          <w:sz w:val="40"/>
          <w:szCs w:val="74"/>
        </w:rPr>
        <w:t xml:space="preserve"> </w:t>
      </w:r>
      <w:r>
        <w:rPr>
          <w:rFonts w:cs="Helvetica Neue"/>
          <w:color w:val="1A1A1A"/>
        </w:rPr>
        <w:t xml:space="preserve">–The </w:t>
      </w:r>
      <w:r w:rsidR="00D66DB1">
        <w:rPr>
          <w:rFonts w:cs="Helvetica Neue"/>
          <w:color w:val="1A1A1A"/>
        </w:rPr>
        <w:t>PAC</w:t>
      </w:r>
      <w:r>
        <w:rPr>
          <w:rFonts w:cs="Helvetica Neue"/>
          <w:color w:val="1A1A1A"/>
        </w:rPr>
        <w:t xml:space="preserve"> meets monthly to</w:t>
      </w:r>
      <w:r w:rsidR="00FA2E7C">
        <w:rPr>
          <w:rFonts w:cs="Helvetica Neue"/>
          <w:color w:val="1A1A1A"/>
        </w:rPr>
        <w:t xml:space="preserve"> </w:t>
      </w:r>
      <w:r w:rsidR="00FA2E7C" w:rsidRPr="00FA2E7C">
        <w:t xml:space="preserve">advocate </w:t>
      </w:r>
      <w:r w:rsidR="00FA2E7C">
        <w:t xml:space="preserve">for </w:t>
      </w:r>
      <w:r w:rsidR="00FA2E7C" w:rsidRPr="00FA2E7C">
        <w:t xml:space="preserve">patient-driven lifestyle change </w:t>
      </w:r>
      <w:r w:rsidR="00FA2E7C">
        <w:t>and</w:t>
      </w:r>
      <w:r w:rsidR="00FA2E7C" w:rsidRPr="00FA2E7C">
        <w:t xml:space="preserve"> e</w:t>
      </w:r>
      <w:r w:rsidR="00FA2E7C">
        <w:t xml:space="preserve">mpower people with diabetes or at risk for diabetes. The PAC works to make sure that Diabetes Wellness &amp; Prevention Center programs and activities are centered on true patient needs. </w:t>
      </w:r>
      <w:r w:rsidR="000F6E80">
        <w:rPr>
          <w:rFonts w:cs="Helvetica Neue"/>
          <w:color w:val="1A1A1A"/>
        </w:rPr>
        <w:t>To participate</w:t>
      </w:r>
      <w:r w:rsidR="00FA2E7C">
        <w:rPr>
          <w:rFonts w:cs="Helvetica Neue"/>
          <w:color w:val="1A1A1A"/>
        </w:rPr>
        <w:t xml:space="preserve"> in the PAC</w:t>
      </w:r>
      <w:r w:rsidR="000F6E80">
        <w:rPr>
          <w:rFonts w:cs="Helvetica Neue"/>
          <w:color w:val="1A1A1A"/>
        </w:rPr>
        <w:t>, or for more information, please contact:</w:t>
      </w:r>
    </w:p>
    <w:p w14:paraId="7AEB2E9B" w14:textId="77777777" w:rsidR="00D66DB1" w:rsidRDefault="00D66DB1" w:rsidP="00550F75">
      <w:pPr>
        <w:rPr>
          <w:rFonts w:cs="Helvetica Neue"/>
          <w:color w:val="1A1A1A"/>
        </w:rPr>
      </w:pPr>
    </w:p>
    <w:p w14:paraId="2D5117A9" w14:textId="3866F418" w:rsidR="00D66DB1" w:rsidRDefault="00D66DB1" w:rsidP="00550F75">
      <w:pPr>
        <w:rPr>
          <w:rFonts w:cs="Helvetica Neue"/>
          <w:color w:val="1A1A1A"/>
        </w:rPr>
      </w:pPr>
      <w:r w:rsidRPr="00857561">
        <w:rPr>
          <w:rFonts w:cs="Helvetica Neue"/>
          <w:noProof/>
          <w:color w:val="1A1A1A"/>
          <w:lang w:eastAsia="en-US"/>
        </w:rPr>
        <w:drawing>
          <wp:inline distT="0" distB="0" distL="0" distR="0" wp14:anchorId="73BCF96B" wp14:editId="57C87446">
            <wp:extent cx="1600200" cy="1879600"/>
            <wp:effectExtent l="0" t="0" r="0" b="0"/>
            <wp:docPr id="4" name="Picture 4" descr="Macintosh HD:Users:jebailey:Desktop:ruthie-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bailey:Desktop:ruthie-tat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502" cy="1879955"/>
                    </a:xfrm>
                    <a:prstGeom prst="rect">
                      <a:avLst/>
                    </a:prstGeom>
                    <a:noFill/>
                    <a:ln>
                      <a:noFill/>
                    </a:ln>
                  </pic:spPr>
                </pic:pic>
              </a:graphicData>
            </a:graphic>
          </wp:inline>
        </w:drawing>
      </w:r>
      <w:r w:rsidRPr="00857561">
        <w:rPr>
          <w:rFonts w:cs="Helvetica Neue"/>
          <w:noProof/>
          <w:color w:val="1A1A1A"/>
          <w:lang w:eastAsia="en-US"/>
        </w:rPr>
        <w:drawing>
          <wp:inline distT="0" distB="0" distL="0" distR="0" wp14:anchorId="60AF0AF1" wp14:editId="19B7A8BF">
            <wp:extent cx="1600200" cy="1882754"/>
            <wp:effectExtent l="0" t="0" r="0" b="0"/>
            <wp:docPr id="3" name="Picture 3" descr="Macintosh HD:Users:jebailey:Desktop:douglass-h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bailey:Desktop:douglass-h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806" cy="1883467"/>
                    </a:xfrm>
                    <a:prstGeom prst="rect">
                      <a:avLst/>
                    </a:prstGeom>
                    <a:noFill/>
                    <a:ln>
                      <a:noFill/>
                    </a:ln>
                  </pic:spPr>
                </pic:pic>
              </a:graphicData>
            </a:graphic>
          </wp:inline>
        </w:drawing>
      </w:r>
    </w:p>
    <w:p w14:paraId="2514D5C1" w14:textId="524510CC" w:rsidR="00D66DB1" w:rsidRPr="000F6E80" w:rsidRDefault="00D66DB1" w:rsidP="00D66DB1">
      <w:pPr>
        <w:rPr>
          <w:rFonts w:cs="Helvetica Neue"/>
          <w:color w:val="1A1A1A"/>
        </w:rPr>
      </w:pPr>
      <w:r>
        <w:rPr>
          <w:rFonts w:cs="Helvetica Neue"/>
          <w:color w:val="1A1A1A"/>
        </w:rPr>
        <w:t xml:space="preserve">   </w:t>
      </w:r>
      <w:r w:rsidR="000F6E80">
        <w:rPr>
          <w:rFonts w:cs="Helvetica Neue"/>
          <w:color w:val="1A1A1A"/>
        </w:rPr>
        <w:t>Ruthie Tate, Co-Chair</w:t>
      </w:r>
      <w:r>
        <w:rPr>
          <w:rFonts w:cs="Helvetica Neue"/>
          <w:color w:val="1A1A1A"/>
        </w:rPr>
        <w:t xml:space="preserve">      Douglass Hall, Co-Chair </w:t>
      </w:r>
    </w:p>
    <w:p w14:paraId="231FA194" w14:textId="32B1F42F" w:rsidR="00D66DB1" w:rsidRDefault="00D66DB1" w:rsidP="00D66DB1">
      <w:pPr>
        <w:widowControl w:val="0"/>
        <w:autoSpaceDE w:val="0"/>
        <w:autoSpaceDN w:val="0"/>
        <w:adjustRightInd w:val="0"/>
        <w:rPr>
          <w:rFonts w:cs="Times"/>
          <w:color w:val="262626"/>
        </w:rPr>
      </w:pPr>
      <w:r>
        <w:rPr>
          <w:rFonts w:cs="Times"/>
          <w:color w:val="262626"/>
        </w:rPr>
        <w:t xml:space="preserve">        </w:t>
      </w:r>
      <w:r w:rsidRPr="00D66DB1">
        <w:rPr>
          <w:rFonts w:cs="Times"/>
          <w:color w:val="262626"/>
        </w:rPr>
        <w:t>901-849-4561</w:t>
      </w:r>
      <w:r>
        <w:rPr>
          <w:rFonts w:cs="Times"/>
          <w:color w:val="262626"/>
        </w:rPr>
        <w:tab/>
      </w:r>
      <w:r>
        <w:rPr>
          <w:rFonts w:cs="Times"/>
          <w:color w:val="262626"/>
        </w:rPr>
        <w:tab/>
      </w:r>
      <w:r w:rsidR="00B21760" w:rsidRPr="00B21760">
        <w:rPr>
          <w:rFonts w:cs="Times"/>
          <w:color w:val="262626"/>
        </w:rPr>
        <w:t>901-644-9698</w:t>
      </w:r>
    </w:p>
    <w:p w14:paraId="2C8C032F" w14:textId="59BD8F9F" w:rsidR="00D66DB1" w:rsidRDefault="00A67A86" w:rsidP="00D66DB1">
      <w:pPr>
        <w:widowControl w:val="0"/>
        <w:autoSpaceDE w:val="0"/>
        <w:autoSpaceDN w:val="0"/>
        <w:adjustRightInd w:val="0"/>
        <w:rPr>
          <w:rFonts w:cs="Times"/>
          <w:color w:val="262626"/>
        </w:rPr>
      </w:pPr>
      <w:hyperlink r:id="rId12" w:history="1">
        <w:r w:rsidR="00D66DB1" w:rsidRPr="00656429">
          <w:rPr>
            <w:rStyle w:val="Hyperlink"/>
            <w:rFonts w:cs="Times"/>
          </w:rPr>
          <w:t>ruthieltate@yahoo.com</w:t>
        </w:r>
      </w:hyperlink>
      <w:r w:rsidR="00D66DB1">
        <w:rPr>
          <w:rFonts w:cs="Times"/>
          <w:color w:val="262626"/>
        </w:rPr>
        <w:t xml:space="preserve">     </w:t>
      </w:r>
      <w:r w:rsidR="00D66DB1" w:rsidRPr="00D66DB1">
        <w:rPr>
          <w:rFonts w:cs="Times"/>
          <w:color w:val="262626"/>
        </w:rPr>
        <w:t>doughallc@gmail.com</w:t>
      </w:r>
    </w:p>
    <w:p w14:paraId="1262E823" w14:textId="77777777" w:rsidR="00D66DB1" w:rsidRPr="00D66DB1" w:rsidRDefault="00D66DB1" w:rsidP="00D66DB1">
      <w:pPr>
        <w:widowControl w:val="0"/>
        <w:autoSpaceDE w:val="0"/>
        <w:autoSpaceDN w:val="0"/>
        <w:adjustRightInd w:val="0"/>
        <w:rPr>
          <w:rFonts w:cs="Times"/>
          <w:color w:val="262626"/>
        </w:rPr>
      </w:pPr>
    </w:p>
    <w:p w14:paraId="550EA599" w14:textId="77FC69FF" w:rsidR="00550F75" w:rsidRPr="00751D04" w:rsidRDefault="00550F75" w:rsidP="00550F75">
      <w:pPr>
        <w:widowControl w:val="0"/>
        <w:autoSpaceDE w:val="0"/>
        <w:autoSpaceDN w:val="0"/>
        <w:adjustRightInd w:val="0"/>
        <w:jc w:val="right"/>
        <w:rPr>
          <w:rFonts w:cs="Times"/>
          <w:color w:val="1A1A1A"/>
        </w:rPr>
      </w:pPr>
      <w:r w:rsidRPr="00751D04">
        <w:rPr>
          <w:rFonts w:cs="Times"/>
          <w:color w:val="1A1A1A"/>
        </w:rPr>
        <w:t xml:space="preserve">Go to: </w:t>
      </w:r>
      <w:r w:rsidR="00FA2E7C">
        <w:rPr>
          <w:rFonts w:cs="Times"/>
          <w:color w:val="23448D"/>
        </w:rPr>
        <w:t xml:space="preserve">PAC </w:t>
      </w:r>
      <w:r w:rsidRPr="00751D04">
        <w:rPr>
          <w:rFonts w:cs="Times"/>
          <w:color w:val="1A1A1A"/>
        </w:rPr>
        <w:t xml:space="preserve">| </w:t>
      </w:r>
      <w:r w:rsidR="00FA2E7C">
        <w:rPr>
          <w:rFonts w:cs="Times"/>
          <w:color w:val="1A1A1A"/>
        </w:rPr>
        <w:t xml:space="preserve">PLC </w:t>
      </w:r>
      <w:r w:rsidR="00FA2E7C" w:rsidRPr="00751D04">
        <w:rPr>
          <w:rFonts w:cs="Times"/>
          <w:color w:val="1A1A1A"/>
        </w:rPr>
        <w:t xml:space="preserve">| </w:t>
      </w:r>
      <w:r w:rsidR="00FA2E7C">
        <w:rPr>
          <w:rFonts w:cs="Times"/>
          <w:color w:val="1A1A1A"/>
        </w:rPr>
        <w:t>Steering</w:t>
      </w:r>
    </w:p>
    <w:p w14:paraId="2DF3B114" w14:textId="64021E4C" w:rsidR="00550F75" w:rsidRDefault="000F6E80" w:rsidP="00B21760">
      <w:pPr>
        <w:widowControl w:val="0"/>
        <w:autoSpaceDE w:val="0"/>
        <w:autoSpaceDN w:val="0"/>
        <w:adjustRightInd w:val="0"/>
        <w:rPr>
          <w:rFonts w:cs="Helvetica Neue"/>
          <w:color w:val="1A1A1A"/>
        </w:rPr>
      </w:pPr>
      <w:r w:rsidRPr="00FA2E7C">
        <w:rPr>
          <w:rFonts w:cs="Helvetica Neue"/>
          <w:color w:val="1A1A1A"/>
          <w:sz w:val="40"/>
          <w:szCs w:val="40"/>
        </w:rPr>
        <w:t>Community Advisory Council</w:t>
      </w:r>
      <w:r w:rsidRPr="00B21760">
        <w:rPr>
          <w:rFonts w:cs="Helvetica Neue"/>
          <w:color w:val="1A1A1A"/>
          <w:sz w:val="40"/>
          <w:szCs w:val="40"/>
        </w:rPr>
        <w:t xml:space="preserve"> (CAC) </w:t>
      </w:r>
      <w:r w:rsidRPr="00B21760">
        <w:rPr>
          <w:rFonts w:cs="Helvetica Neue"/>
          <w:color w:val="1A1A1A"/>
        </w:rPr>
        <w:t xml:space="preserve">–The </w:t>
      </w:r>
      <w:r w:rsidR="00D66DB1" w:rsidRPr="00B21760">
        <w:rPr>
          <w:rFonts w:cs="Helvetica Neue"/>
          <w:color w:val="1A1A1A"/>
        </w:rPr>
        <w:t>CAC</w:t>
      </w:r>
      <w:r w:rsidRPr="00B21760">
        <w:rPr>
          <w:rFonts w:cs="Helvetica Neue"/>
          <w:color w:val="1A1A1A"/>
        </w:rPr>
        <w:t xml:space="preserve"> meets </w:t>
      </w:r>
      <w:r w:rsidR="00FA2E7C" w:rsidRPr="00B21760">
        <w:rPr>
          <w:rFonts w:cs="Helvetica Neue"/>
          <w:color w:val="1A1A1A"/>
        </w:rPr>
        <w:t>quarterly</w:t>
      </w:r>
      <w:r w:rsidRPr="00B21760">
        <w:rPr>
          <w:rFonts w:cs="Helvetica Neue"/>
          <w:color w:val="1A1A1A"/>
        </w:rPr>
        <w:t xml:space="preserve"> to</w:t>
      </w:r>
      <w:r w:rsidR="00D66DB1" w:rsidRPr="00B21760">
        <w:rPr>
          <w:rFonts w:cs="Helvetica Neue"/>
          <w:color w:val="1A1A1A"/>
        </w:rPr>
        <w:t xml:space="preserve"> </w:t>
      </w:r>
      <w:r w:rsidR="00B21760" w:rsidRPr="00B21760">
        <w:rPr>
          <w:rFonts w:cs="Arial"/>
        </w:rPr>
        <w:t>m</w:t>
      </w:r>
      <w:r w:rsidR="00FA2E7C" w:rsidRPr="00B21760">
        <w:rPr>
          <w:rFonts w:cs="Arial"/>
        </w:rPr>
        <w:t xml:space="preserve">ake sure Diabetes Wellness </w:t>
      </w:r>
      <w:r w:rsidR="00B21760">
        <w:rPr>
          <w:rFonts w:cs="Arial"/>
        </w:rPr>
        <w:t>&amp;</w:t>
      </w:r>
      <w:r w:rsidR="00FA2E7C" w:rsidRPr="00B21760">
        <w:rPr>
          <w:rFonts w:cs="Arial"/>
        </w:rPr>
        <w:t xml:space="preserve"> Prevention Center programs help address </w:t>
      </w:r>
      <w:r w:rsidR="00B21760">
        <w:rPr>
          <w:rFonts w:cs="Arial"/>
        </w:rPr>
        <w:t xml:space="preserve">true </w:t>
      </w:r>
      <w:r w:rsidR="00FA2E7C" w:rsidRPr="00B21760">
        <w:rPr>
          <w:rFonts w:cs="Arial"/>
        </w:rPr>
        <w:t>community needs</w:t>
      </w:r>
      <w:r w:rsidR="00B21760" w:rsidRPr="00B21760">
        <w:rPr>
          <w:rFonts w:cs="Arial"/>
        </w:rPr>
        <w:t xml:space="preserve"> and take full advantage of existing community resources</w:t>
      </w:r>
      <w:r w:rsidR="00B21760">
        <w:rPr>
          <w:rFonts w:cs="Arial"/>
        </w:rPr>
        <w:t>. The CAC also works to</w:t>
      </w:r>
      <w:r w:rsidR="00B21760" w:rsidRPr="00B21760">
        <w:rPr>
          <w:rFonts w:cs="Arial"/>
        </w:rPr>
        <w:t xml:space="preserve"> spread and share successful Coalition programs with other people and communities working to overcome diabetes one step at a time. </w:t>
      </w:r>
      <w:r w:rsidR="00D66DB1" w:rsidRPr="00B21760">
        <w:rPr>
          <w:rFonts w:cs="Helvetica Neue"/>
          <w:color w:val="1A1A1A"/>
        </w:rPr>
        <w:t>To participate, or for more information, please contact:</w:t>
      </w:r>
    </w:p>
    <w:p w14:paraId="27DBEEF2" w14:textId="77777777" w:rsidR="00042201" w:rsidRDefault="00042201" w:rsidP="00042201">
      <w:pPr>
        <w:widowControl w:val="0"/>
        <w:autoSpaceDE w:val="0"/>
        <w:autoSpaceDN w:val="0"/>
        <w:adjustRightInd w:val="0"/>
        <w:rPr>
          <w:rFonts w:cs="Helvetica Neue"/>
          <w:color w:val="1A1A1A"/>
        </w:rPr>
      </w:pPr>
    </w:p>
    <w:p w14:paraId="6FF170C9" w14:textId="441FD5E9" w:rsidR="00B21760" w:rsidRDefault="00486AF7" w:rsidP="00042201">
      <w:pPr>
        <w:widowControl w:val="0"/>
        <w:autoSpaceDE w:val="0"/>
        <w:autoSpaceDN w:val="0"/>
        <w:adjustRightInd w:val="0"/>
        <w:rPr>
          <w:rFonts w:cs="Helvetica Neue"/>
          <w:color w:val="1A1A1A"/>
        </w:rPr>
      </w:pPr>
      <w:r>
        <w:rPr>
          <w:rFonts w:cs="Helvetica Neue"/>
          <w:color w:val="1A1A1A"/>
        </w:rPr>
        <w:t>Delois Broady, Co-Chair</w:t>
      </w:r>
      <w:r w:rsidR="00042201">
        <w:rPr>
          <w:rFonts w:cs="Helvetica Neue"/>
          <w:color w:val="1A1A1A"/>
        </w:rPr>
        <w:t xml:space="preserve"> -</w:t>
      </w:r>
      <w:hyperlink r:id="rId13" w:history="1">
        <w:r w:rsidR="00042201" w:rsidRPr="00656429">
          <w:rPr>
            <w:rStyle w:val="Hyperlink"/>
            <w:rFonts w:cs="Helvetica Neue"/>
          </w:rPr>
          <w:t>delois.broady@mlh.org</w:t>
        </w:r>
      </w:hyperlink>
    </w:p>
    <w:p w14:paraId="795E0866" w14:textId="49ED18C4" w:rsidR="00042201" w:rsidRDefault="00042201" w:rsidP="00042201">
      <w:pPr>
        <w:widowControl w:val="0"/>
        <w:autoSpaceDE w:val="0"/>
        <w:autoSpaceDN w:val="0"/>
        <w:adjustRightInd w:val="0"/>
        <w:rPr>
          <w:rFonts w:cs="Helvetica Neue"/>
          <w:color w:val="1A1A1A"/>
        </w:rPr>
      </w:pPr>
      <w:r>
        <w:rPr>
          <w:rFonts w:cs="Helvetica Neue"/>
          <w:color w:val="1A1A1A"/>
        </w:rPr>
        <w:t>Phebe Mclin, Co-Chair -</w:t>
      </w:r>
      <w:r w:rsidRPr="00042201">
        <w:rPr>
          <w:rFonts w:cs="Calibri"/>
          <w:color w:val="0000E9"/>
          <w:u w:color="0000E9"/>
          <w:lang w:eastAsia="en-US"/>
        </w:rPr>
        <w:t>phebe.mclin@gmail.com</w:t>
      </w:r>
    </w:p>
    <w:p w14:paraId="2011A487" w14:textId="77777777" w:rsidR="00042201" w:rsidRPr="00042201" w:rsidRDefault="00042201" w:rsidP="00042201">
      <w:pPr>
        <w:widowControl w:val="0"/>
        <w:autoSpaceDE w:val="0"/>
        <w:autoSpaceDN w:val="0"/>
        <w:adjustRightInd w:val="0"/>
        <w:rPr>
          <w:rFonts w:cs="Helvetica Neue"/>
          <w:color w:val="1A1A1A"/>
        </w:rPr>
      </w:pPr>
    </w:p>
    <w:p w14:paraId="7020EFB0" w14:textId="2AA7A5B3" w:rsidR="00FA2E7C" w:rsidRPr="00751D04" w:rsidRDefault="00FA2E7C" w:rsidP="00FA2E7C">
      <w:pPr>
        <w:jc w:val="right"/>
        <w:rPr>
          <w:rFonts w:cs="Helvetica Neue"/>
          <w:color w:val="1A1A1A"/>
          <w:sz w:val="44"/>
          <w:szCs w:val="74"/>
        </w:rPr>
      </w:pPr>
      <w:r w:rsidRPr="00751D04">
        <w:rPr>
          <w:rFonts w:cs="Times"/>
          <w:color w:val="1A1A1A"/>
        </w:rPr>
        <w:t xml:space="preserve">Go to: </w:t>
      </w:r>
      <w:r>
        <w:rPr>
          <w:rFonts w:cs="Times"/>
          <w:color w:val="23448D"/>
        </w:rPr>
        <w:t xml:space="preserve">PAC </w:t>
      </w:r>
      <w:r w:rsidRPr="00751D04">
        <w:rPr>
          <w:rFonts w:cs="Times"/>
          <w:color w:val="1A1A1A"/>
        </w:rPr>
        <w:t xml:space="preserve">| </w:t>
      </w:r>
      <w:r>
        <w:rPr>
          <w:rFonts w:cs="Times"/>
          <w:color w:val="1A1A1A"/>
        </w:rPr>
        <w:t xml:space="preserve">CAC </w:t>
      </w:r>
      <w:r w:rsidRPr="00751D04">
        <w:rPr>
          <w:rFonts w:cs="Times"/>
          <w:color w:val="1A1A1A"/>
        </w:rPr>
        <w:t xml:space="preserve">| </w:t>
      </w:r>
      <w:r>
        <w:rPr>
          <w:rFonts w:cs="Times"/>
          <w:color w:val="1A1A1A"/>
        </w:rPr>
        <w:t>Steering</w:t>
      </w:r>
    </w:p>
    <w:p w14:paraId="1CA213BF" w14:textId="02D56BF6" w:rsidR="00D66DB1" w:rsidRDefault="00D66DB1" w:rsidP="00D66DB1">
      <w:pPr>
        <w:rPr>
          <w:rFonts w:cs="Helvetica Neue"/>
          <w:color w:val="1A1A1A"/>
        </w:rPr>
      </w:pPr>
      <w:r>
        <w:rPr>
          <w:rFonts w:cs="Helvetica Neue"/>
          <w:color w:val="1A1A1A"/>
          <w:sz w:val="40"/>
          <w:szCs w:val="40"/>
        </w:rPr>
        <w:t xml:space="preserve">Provider Learning Collaborative (PLC) </w:t>
      </w:r>
      <w:r w:rsidRPr="00042201">
        <w:rPr>
          <w:rFonts w:cs="Helvetica Neue"/>
          <w:color w:val="1A1A1A"/>
        </w:rPr>
        <w:t xml:space="preserve">–The PLC meets </w:t>
      </w:r>
      <w:r w:rsidR="00042201" w:rsidRPr="00042201">
        <w:rPr>
          <w:rFonts w:cs="Helvetica Neue"/>
          <w:color w:val="1A1A1A"/>
        </w:rPr>
        <w:t>bi-</w:t>
      </w:r>
      <w:r w:rsidRPr="00042201">
        <w:rPr>
          <w:rFonts w:cs="Helvetica Neue"/>
          <w:color w:val="1A1A1A"/>
        </w:rPr>
        <w:t xml:space="preserve">monthly to </w:t>
      </w:r>
      <w:r w:rsidR="00042201" w:rsidRPr="00042201">
        <w:t xml:space="preserve">work together through the Whitehaven DWPC to improve diabetes care and promote wellness for people with diabetes or at risk for diabetes and its many complications in the Whitehaven area.  Through the PLC, providers learn and share: 1) best practices in diabetes care; 2) practice data on diabetes care performance; 3) diabetes practice improvement methods; and 4) ways to identify and overcome barriers to best diabetes care. </w:t>
      </w:r>
      <w:r w:rsidRPr="00042201">
        <w:rPr>
          <w:rFonts w:cs="Helvetica Neue"/>
          <w:color w:val="1A1A1A"/>
        </w:rPr>
        <w:t>To participate</w:t>
      </w:r>
      <w:r>
        <w:rPr>
          <w:rFonts w:cs="Helvetica Neue"/>
          <w:color w:val="1A1A1A"/>
        </w:rPr>
        <w:t>, or for more information, please contact:</w:t>
      </w:r>
    </w:p>
    <w:p w14:paraId="3B6A884A" w14:textId="77777777" w:rsidR="00042201" w:rsidRDefault="00042201" w:rsidP="00D66DB1">
      <w:pPr>
        <w:rPr>
          <w:rFonts w:cs="Helvetica Neue"/>
          <w:color w:val="1A1A1A"/>
        </w:rPr>
      </w:pPr>
    </w:p>
    <w:p w14:paraId="550B6240" w14:textId="02E7A1A8" w:rsidR="00042201" w:rsidRDefault="00042201" w:rsidP="00042201">
      <w:pPr>
        <w:widowControl w:val="0"/>
        <w:autoSpaceDE w:val="0"/>
        <w:autoSpaceDN w:val="0"/>
        <w:adjustRightInd w:val="0"/>
        <w:rPr>
          <w:rFonts w:cs="Helvetica Neue"/>
          <w:color w:val="1A1A1A"/>
        </w:rPr>
      </w:pPr>
      <w:r>
        <w:rPr>
          <w:rFonts w:cs="Helvetica Neue"/>
          <w:color w:val="1A1A1A"/>
        </w:rPr>
        <w:t>Dr. Helmut Steinberg, Co-Chair -</w:t>
      </w:r>
      <w:hyperlink r:id="rId14" w:history="1">
        <w:r w:rsidRPr="00656429">
          <w:rPr>
            <w:rStyle w:val="Hyperlink"/>
            <w:rFonts w:cs="Helvetica Neue"/>
          </w:rPr>
          <w:t>hsteinb1@uthsc.edu</w:t>
        </w:r>
      </w:hyperlink>
      <w:r>
        <w:rPr>
          <w:rFonts w:cs="Helvetica Neue"/>
          <w:color w:val="1A1A1A"/>
        </w:rPr>
        <w:t xml:space="preserve">, </w:t>
      </w:r>
      <w:r w:rsidRPr="00042201">
        <w:rPr>
          <w:rFonts w:cs="Helvetica Neue"/>
          <w:color w:val="1A1A1A"/>
        </w:rPr>
        <w:t>901-448-5240</w:t>
      </w:r>
    </w:p>
    <w:p w14:paraId="360228D5" w14:textId="032E33F2" w:rsidR="00550F75" w:rsidRDefault="00042201" w:rsidP="00A97524">
      <w:pPr>
        <w:widowControl w:val="0"/>
        <w:autoSpaceDE w:val="0"/>
        <w:autoSpaceDN w:val="0"/>
        <w:adjustRightInd w:val="0"/>
        <w:rPr>
          <w:rFonts w:cs="Calibri"/>
          <w:color w:val="0000E9"/>
          <w:u w:color="0000E9"/>
          <w:lang w:eastAsia="en-US"/>
        </w:rPr>
      </w:pPr>
      <w:r>
        <w:rPr>
          <w:rFonts w:cs="Helvetica Neue"/>
          <w:color w:val="1A1A1A"/>
        </w:rPr>
        <w:t xml:space="preserve">Dr. Todd Motley, Co-Chair </w:t>
      </w:r>
      <w:hyperlink r:id="rId15" w:history="1">
        <w:r w:rsidRPr="00656429">
          <w:rPr>
            <w:rStyle w:val="Hyperlink"/>
            <w:rFonts w:cs="Helvetica Neue"/>
          </w:rPr>
          <w:t>-</w:t>
        </w:r>
        <w:r w:rsidRPr="00656429">
          <w:rPr>
            <w:rStyle w:val="Hyperlink"/>
            <w:rFonts w:cs="Calibri"/>
            <w:u w:color="0000E9"/>
            <w:lang w:eastAsia="en-US"/>
          </w:rPr>
          <w:t>motleyintermed@bellsouth.net</w:t>
        </w:r>
      </w:hyperlink>
      <w:r w:rsidR="00A97524">
        <w:rPr>
          <w:rFonts w:cs="Calibri"/>
          <w:color w:val="0000E9"/>
          <w:u w:color="0000E9"/>
          <w:lang w:eastAsia="en-US"/>
        </w:rPr>
        <w:t xml:space="preserve"> (or contact</w:t>
      </w:r>
      <w:r>
        <w:rPr>
          <w:rFonts w:cs="Calibri"/>
          <w:color w:val="0000E9"/>
          <w:u w:color="0000E9"/>
          <w:lang w:eastAsia="en-US"/>
        </w:rPr>
        <w:t xml:space="preserve"> Vicky Nelson, </w:t>
      </w:r>
      <w:hyperlink r:id="rId16" w:history="1">
        <w:r w:rsidRPr="00656429">
          <w:rPr>
            <w:rStyle w:val="Hyperlink"/>
            <w:rFonts w:cs="Calibri"/>
            <w:u w:color="0000E9"/>
            <w:lang w:eastAsia="en-US"/>
          </w:rPr>
          <w:t>Vicky.Bonner@mlh.org</w:t>
        </w:r>
      </w:hyperlink>
      <w:r>
        <w:rPr>
          <w:rFonts w:cs="Calibri"/>
          <w:color w:val="0000E9"/>
          <w:u w:color="0000E9"/>
          <w:lang w:eastAsia="en-US"/>
        </w:rPr>
        <w:t xml:space="preserve">, </w:t>
      </w:r>
      <w:r w:rsidRPr="00042201">
        <w:rPr>
          <w:rFonts w:cs="Calibri"/>
          <w:color w:val="0000E9"/>
          <w:u w:color="0000E9"/>
          <w:lang w:eastAsia="en-US"/>
        </w:rPr>
        <w:t>901-332-8547</w:t>
      </w:r>
      <w:r>
        <w:rPr>
          <w:rFonts w:cs="Calibri"/>
          <w:color w:val="0000E9"/>
          <w:u w:color="0000E9"/>
          <w:lang w:eastAsia="en-US"/>
        </w:rPr>
        <w:t>)</w:t>
      </w:r>
    </w:p>
    <w:p w14:paraId="48C4E9DA" w14:textId="77777777" w:rsidR="00A97524" w:rsidRPr="00A97524" w:rsidRDefault="00A97524" w:rsidP="00A97524">
      <w:pPr>
        <w:widowControl w:val="0"/>
        <w:autoSpaceDE w:val="0"/>
        <w:autoSpaceDN w:val="0"/>
        <w:adjustRightInd w:val="0"/>
        <w:rPr>
          <w:rFonts w:cs="Helvetica Neue"/>
          <w:color w:val="1A1A1A"/>
        </w:rPr>
      </w:pPr>
    </w:p>
    <w:p w14:paraId="1BE89E2F" w14:textId="257272B5" w:rsidR="00FA2E7C" w:rsidRPr="00751D04" w:rsidRDefault="00FA2E7C" w:rsidP="00FA2E7C">
      <w:pPr>
        <w:jc w:val="right"/>
        <w:rPr>
          <w:rFonts w:cs="Helvetica Neue"/>
          <w:color w:val="1A1A1A"/>
          <w:sz w:val="44"/>
          <w:szCs w:val="74"/>
        </w:rPr>
      </w:pPr>
      <w:r w:rsidRPr="00751D04">
        <w:rPr>
          <w:rFonts w:cs="Times"/>
          <w:color w:val="1A1A1A"/>
        </w:rPr>
        <w:t xml:space="preserve">Go to: </w:t>
      </w:r>
      <w:r>
        <w:rPr>
          <w:rFonts w:cs="Times"/>
          <w:color w:val="23448D"/>
        </w:rPr>
        <w:t xml:space="preserve">PAC </w:t>
      </w:r>
      <w:r w:rsidRPr="00751D04">
        <w:rPr>
          <w:rFonts w:cs="Times"/>
          <w:color w:val="1A1A1A"/>
        </w:rPr>
        <w:t xml:space="preserve">| </w:t>
      </w:r>
      <w:r>
        <w:rPr>
          <w:rFonts w:cs="Times"/>
          <w:color w:val="1A1A1A"/>
        </w:rPr>
        <w:t xml:space="preserve">CAC </w:t>
      </w:r>
      <w:r w:rsidRPr="00751D04">
        <w:rPr>
          <w:rFonts w:cs="Times"/>
          <w:color w:val="1A1A1A"/>
        </w:rPr>
        <w:t xml:space="preserve">| </w:t>
      </w:r>
      <w:r>
        <w:rPr>
          <w:rFonts w:cs="Times"/>
          <w:color w:val="1A1A1A"/>
        </w:rPr>
        <w:t>PLC</w:t>
      </w:r>
    </w:p>
    <w:p w14:paraId="46093376" w14:textId="4410E91C" w:rsidR="00FA2E7C" w:rsidRDefault="00FA2E7C" w:rsidP="00FA2E7C">
      <w:pPr>
        <w:rPr>
          <w:rFonts w:cs="Helvetica Neue"/>
          <w:color w:val="1A1A1A"/>
        </w:rPr>
      </w:pPr>
      <w:r>
        <w:rPr>
          <w:rFonts w:cs="Helvetica Neue"/>
          <w:color w:val="1A1A1A"/>
          <w:sz w:val="40"/>
          <w:szCs w:val="40"/>
        </w:rPr>
        <w:t xml:space="preserve">Steering Committee </w:t>
      </w:r>
      <w:r>
        <w:rPr>
          <w:rFonts w:cs="Helvetica Neue"/>
          <w:color w:val="1A1A1A"/>
        </w:rPr>
        <w:t xml:space="preserve">–The Steering Committee </w:t>
      </w:r>
      <w:r w:rsidR="00A97524">
        <w:rPr>
          <w:rFonts w:cs="Helvetica Neue"/>
          <w:color w:val="1A1A1A"/>
        </w:rPr>
        <w:t>meets quarterly to oversee, direct, and help implement the programs and activities of the Diabetes Wellness and Prevention Center.</w:t>
      </w:r>
      <w:r>
        <w:rPr>
          <w:rFonts w:cs="Helvetica Neue"/>
          <w:color w:val="1A1A1A"/>
        </w:rPr>
        <w:t xml:space="preserve"> To participate, or for more information, please contact:</w:t>
      </w:r>
    </w:p>
    <w:p w14:paraId="57CBB043" w14:textId="77777777" w:rsidR="00A97524" w:rsidRDefault="00A97524" w:rsidP="00FA2E7C">
      <w:pPr>
        <w:rPr>
          <w:rFonts w:cs="Helvetica Neue"/>
          <w:color w:val="1A1A1A"/>
        </w:rPr>
      </w:pPr>
    </w:p>
    <w:p w14:paraId="3C35D30E" w14:textId="5CD07D82" w:rsidR="00A97524" w:rsidRDefault="00A97524" w:rsidP="00FA2E7C">
      <w:pPr>
        <w:rPr>
          <w:rFonts w:cs="Calibri"/>
          <w:color w:val="0000E9"/>
          <w:u w:color="0000E9"/>
          <w:lang w:eastAsia="en-US"/>
        </w:rPr>
      </w:pPr>
      <w:r>
        <w:rPr>
          <w:rFonts w:cs="Helvetica Neue"/>
          <w:color w:val="1A1A1A"/>
        </w:rPr>
        <w:t>Dr. James Robinson, Co-Chair -</w:t>
      </w:r>
      <w:r w:rsidRPr="00A97524">
        <w:rPr>
          <w:rFonts w:cs="Helvetica Neue"/>
          <w:color w:val="1A1A1A"/>
        </w:rPr>
        <w:t xml:space="preserve">James.Robinson@mlh.org </w:t>
      </w:r>
      <w:r>
        <w:rPr>
          <w:rFonts w:cs="Calibri"/>
          <w:color w:val="0000E9"/>
          <w:u w:color="0000E9"/>
          <w:lang w:eastAsia="en-US"/>
        </w:rPr>
        <w:t xml:space="preserve">(or contact Sibyl Meyers-Williams, </w:t>
      </w:r>
      <w:r w:rsidRPr="00A97524">
        <w:rPr>
          <w:rFonts w:cs="Calibri"/>
          <w:color w:val="0000E9"/>
          <w:u w:color="0000E9"/>
          <w:lang w:eastAsia="en-US"/>
        </w:rPr>
        <w:t>Sibyl.Meyers-Williams@mlh.org</w:t>
      </w:r>
      <w:r>
        <w:rPr>
          <w:rFonts w:cs="Calibri"/>
          <w:color w:val="0000E9"/>
          <w:u w:color="0000E9"/>
          <w:lang w:eastAsia="en-US"/>
        </w:rPr>
        <w:t>, 901-</w:t>
      </w:r>
      <w:r w:rsidRPr="00A97524">
        <w:rPr>
          <w:rFonts w:cs="Calibri"/>
          <w:color w:val="0000E9"/>
          <w:u w:color="0000E9"/>
          <w:lang w:eastAsia="en-US"/>
        </w:rPr>
        <w:t>516-3081</w:t>
      </w:r>
      <w:r>
        <w:rPr>
          <w:rFonts w:cs="Calibri"/>
          <w:color w:val="0000E9"/>
          <w:u w:color="0000E9"/>
          <w:lang w:eastAsia="en-US"/>
        </w:rPr>
        <w:t>)</w:t>
      </w:r>
    </w:p>
    <w:p w14:paraId="04C5B8C1" w14:textId="1D94C5FA" w:rsidR="00550F75" w:rsidRDefault="00A97524" w:rsidP="00904E98">
      <w:pPr>
        <w:rPr>
          <w:b/>
        </w:rPr>
      </w:pPr>
      <w:r>
        <w:rPr>
          <w:rFonts w:cs="Calibri"/>
          <w:color w:val="0000E9"/>
          <w:u w:color="0000E9"/>
          <w:lang w:eastAsia="en-US"/>
        </w:rPr>
        <w:t xml:space="preserve">Dr. Jim Bailey, Co-Chair </w:t>
      </w:r>
      <w:hyperlink r:id="rId17" w:history="1">
        <w:r w:rsidRPr="00656429">
          <w:rPr>
            <w:rStyle w:val="Hyperlink"/>
            <w:rFonts w:cs="Calibri"/>
            <w:u w:color="0000E9"/>
            <w:lang w:eastAsia="en-US"/>
          </w:rPr>
          <w:t>–jeb@uthsc.edu</w:t>
        </w:r>
      </w:hyperlink>
      <w:r>
        <w:rPr>
          <w:rFonts w:cs="Calibri"/>
          <w:color w:val="0000E9"/>
          <w:u w:color="0000E9"/>
          <w:lang w:eastAsia="en-US"/>
        </w:rPr>
        <w:t>, 901-448-2475</w:t>
      </w:r>
    </w:p>
    <w:p w14:paraId="5C95AE7A" w14:textId="77777777" w:rsidR="00904E98" w:rsidRDefault="00904E98" w:rsidP="00904E98">
      <w:pPr>
        <w:rPr>
          <w:b/>
        </w:rPr>
      </w:pPr>
    </w:p>
    <w:p w14:paraId="75536BA3" w14:textId="77777777" w:rsidR="00904E98" w:rsidRPr="00904E98" w:rsidRDefault="00904E98" w:rsidP="00904E98">
      <w:pPr>
        <w:rPr>
          <w:b/>
        </w:rPr>
      </w:pPr>
    </w:p>
    <w:p w14:paraId="17248FC4" w14:textId="2C908532" w:rsidR="00904E98" w:rsidRDefault="00A97524" w:rsidP="00CA742A">
      <w:pPr>
        <w:pStyle w:val="ListParagraph"/>
        <w:numPr>
          <w:ilvl w:val="0"/>
          <w:numId w:val="1"/>
        </w:numPr>
        <w:rPr>
          <w:b/>
        </w:rPr>
      </w:pPr>
      <w:r>
        <w:rPr>
          <w:b/>
        </w:rPr>
        <w:t>Services</w:t>
      </w:r>
    </w:p>
    <w:p w14:paraId="3F529DB0" w14:textId="77777777" w:rsidR="00A97524" w:rsidRDefault="00A97524" w:rsidP="00A97524">
      <w:pPr>
        <w:rPr>
          <w:b/>
        </w:rPr>
      </w:pPr>
    </w:p>
    <w:p w14:paraId="6CB30B26" w14:textId="77777777" w:rsidR="00A97524" w:rsidRPr="002864DA" w:rsidRDefault="00A97524" w:rsidP="00A97524">
      <w:pPr>
        <w:widowControl w:val="0"/>
        <w:autoSpaceDE w:val="0"/>
        <w:autoSpaceDN w:val="0"/>
        <w:adjustRightInd w:val="0"/>
        <w:rPr>
          <w:rFonts w:cs="Helvetica Neue"/>
          <w:color w:val="1A1A1A"/>
          <w:sz w:val="40"/>
          <w:szCs w:val="40"/>
          <w:lang w:eastAsia="en-US"/>
        </w:rPr>
      </w:pPr>
      <w:r w:rsidRPr="002864DA">
        <w:rPr>
          <w:rFonts w:cs="Helvetica Neue"/>
          <w:color w:val="1A1A1A"/>
          <w:sz w:val="40"/>
          <w:szCs w:val="40"/>
          <w:lang w:eastAsia="en-US"/>
        </w:rPr>
        <w:t>Services</w:t>
      </w:r>
    </w:p>
    <w:p w14:paraId="2BBF9B48" w14:textId="68AFE171" w:rsidR="00A97524" w:rsidRPr="002864DA" w:rsidRDefault="00A97524" w:rsidP="002864DA">
      <w:pPr>
        <w:widowControl w:val="0"/>
        <w:autoSpaceDE w:val="0"/>
        <w:autoSpaceDN w:val="0"/>
        <w:adjustRightInd w:val="0"/>
        <w:rPr>
          <w:rFonts w:cs="Times"/>
          <w:color w:val="262626"/>
          <w:lang w:eastAsia="en-US"/>
        </w:rPr>
      </w:pPr>
      <w:r w:rsidRPr="002864DA">
        <w:rPr>
          <w:rFonts w:cs="Times"/>
          <w:color w:val="262626"/>
          <w:lang w:eastAsia="en-US"/>
        </w:rPr>
        <w:t>Our highly skilled care team</w:t>
      </w:r>
      <w:r w:rsidR="002864DA">
        <w:rPr>
          <w:rFonts w:cs="Times"/>
          <w:color w:val="262626"/>
          <w:lang w:eastAsia="en-US"/>
        </w:rPr>
        <w:t xml:space="preserve"> and provider partners</w:t>
      </w:r>
      <w:r w:rsidRPr="002864DA">
        <w:rPr>
          <w:rFonts w:cs="Times"/>
          <w:color w:val="262626"/>
          <w:lang w:eastAsia="en-US"/>
        </w:rPr>
        <w:t xml:space="preserve"> </w:t>
      </w:r>
      <w:r w:rsidR="002864DA">
        <w:rPr>
          <w:rFonts w:cs="Times"/>
          <w:color w:val="262626"/>
          <w:lang w:eastAsia="en-US"/>
        </w:rPr>
        <w:t xml:space="preserve">can </w:t>
      </w:r>
      <w:r w:rsidRPr="002864DA">
        <w:rPr>
          <w:rFonts w:cs="Times"/>
          <w:color w:val="262626"/>
          <w:lang w:eastAsia="en-US"/>
        </w:rPr>
        <w:t xml:space="preserve">help you understand and manage </w:t>
      </w:r>
      <w:r w:rsidR="002864DA">
        <w:rPr>
          <w:rFonts w:cs="Times"/>
          <w:color w:val="262626"/>
          <w:lang w:eastAsia="en-US"/>
        </w:rPr>
        <w:t xml:space="preserve">your </w:t>
      </w:r>
      <w:r w:rsidRPr="002864DA">
        <w:rPr>
          <w:rFonts w:cs="Times"/>
          <w:color w:val="262626"/>
          <w:lang w:eastAsia="en-US"/>
        </w:rPr>
        <w:t>diabetes. We provide:</w:t>
      </w:r>
    </w:p>
    <w:p w14:paraId="70B4D0FA" w14:textId="77777777" w:rsidR="00A97524" w:rsidRP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Regular Comprehensive Exams</w:t>
      </w:r>
    </w:p>
    <w:p w14:paraId="63C1ED05" w14:textId="77777777" w:rsidR="00A97524" w:rsidRP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Education on how to manage your condition</w:t>
      </w:r>
    </w:p>
    <w:p w14:paraId="21AECFBB" w14:textId="77777777" w:rsidR="00A97524" w:rsidRP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Help connecting to resources</w:t>
      </w:r>
    </w:p>
    <w:p w14:paraId="4A63F686" w14:textId="77777777" w:rsidR="00A97524" w:rsidRP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Tools to monitor and manage your condition</w:t>
      </w:r>
    </w:p>
    <w:p w14:paraId="77F5585B" w14:textId="77777777" w:rsidR="00A97524" w:rsidRP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Help communicating with your doctor</w:t>
      </w:r>
    </w:p>
    <w:p w14:paraId="5B3F2C3B" w14:textId="77777777" w:rsidR="002864DA"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Help understanding and using benefits provided by health plan and community agencies</w:t>
      </w:r>
    </w:p>
    <w:p w14:paraId="047E0206" w14:textId="2190C64D" w:rsidR="00A97524" w:rsidRDefault="00A97524" w:rsidP="002864DA">
      <w:pPr>
        <w:widowControl w:val="0"/>
        <w:numPr>
          <w:ilvl w:val="0"/>
          <w:numId w:val="7"/>
        </w:numPr>
        <w:tabs>
          <w:tab w:val="left" w:pos="220"/>
          <w:tab w:val="left" w:pos="720"/>
        </w:tabs>
        <w:autoSpaceDE w:val="0"/>
        <w:autoSpaceDN w:val="0"/>
        <w:adjustRightInd w:val="0"/>
        <w:rPr>
          <w:rFonts w:cs="Times"/>
          <w:color w:val="262626"/>
          <w:lang w:eastAsia="en-US"/>
        </w:rPr>
      </w:pPr>
      <w:r w:rsidRPr="002864DA">
        <w:rPr>
          <w:rFonts w:cs="Times"/>
          <w:color w:val="262626"/>
          <w:lang w:eastAsia="en-US"/>
        </w:rPr>
        <w:t>Personal check-up calls between visits</w:t>
      </w:r>
    </w:p>
    <w:p w14:paraId="4A143CE8" w14:textId="77777777" w:rsidR="002864DA" w:rsidRDefault="002864DA" w:rsidP="002864DA">
      <w:pPr>
        <w:widowControl w:val="0"/>
        <w:tabs>
          <w:tab w:val="left" w:pos="220"/>
          <w:tab w:val="left" w:pos="720"/>
        </w:tabs>
        <w:autoSpaceDE w:val="0"/>
        <w:autoSpaceDN w:val="0"/>
        <w:adjustRightInd w:val="0"/>
        <w:rPr>
          <w:rFonts w:cs="Times"/>
          <w:color w:val="262626"/>
          <w:lang w:eastAsia="en-US"/>
        </w:rPr>
      </w:pPr>
    </w:p>
    <w:p w14:paraId="0DA5587C" w14:textId="77777777" w:rsidR="002F7600" w:rsidRDefault="002F7600" w:rsidP="002864DA">
      <w:pPr>
        <w:widowControl w:val="0"/>
        <w:tabs>
          <w:tab w:val="left" w:pos="220"/>
          <w:tab w:val="left" w:pos="720"/>
        </w:tabs>
        <w:autoSpaceDE w:val="0"/>
        <w:autoSpaceDN w:val="0"/>
        <w:adjustRightInd w:val="0"/>
        <w:rPr>
          <w:rFonts w:cs="Times"/>
          <w:color w:val="262626"/>
          <w:lang w:eastAsia="en-US"/>
        </w:rPr>
      </w:pPr>
      <w:r>
        <w:rPr>
          <w:rFonts w:cs="Times"/>
          <w:color w:val="262626"/>
          <w:lang w:eastAsia="en-US"/>
        </w:rPr>
        <w:t>Contact our provider partners listed below an appointment today:</w:t>
      </w:r>
    </w:p>
    <w:p w14:paraId="0A402EA2" w14:textId="77777777" w:rsidR="002F7600" w:rsidRDefault="002F7600" w:rsidP="002864DA">
      <w:pPr>
        <w:widowControl w:val="0"/>
        <w:tabs>
          <w:tab w:val="left" w:pos="220"/>
          <w:tab w:val="left" w:pos="720"/>
        </w:tabs>
        <w:autoSpaceDE w:val="0"/>
        <w:autoSpaceDN w:val="0"/>
        <w:adjustRightInd w:val="0"/>
        <w:rPr>
          <w:rFonts w:cs="Times"/>
          <w:color w:val="262626"/>
          <w:lang w:eastAsia="en-US"/>
        </w:rPr>
      </w:pPr>
    </w:p>
    <w:p w14:paraId="75490E7A" w14:textId="52E78D5C" w:rsidR="002F7600" w:rsidRDefault="002F7600" w:rsidP="002864DA">
      <w:pPr>
        <w:widowControl w:val="0"/>
        <w:tabs>
          <w:tab w:val="left" w:pos="220"/>
          <w:tab w:val="left" w:pos="720"/>
        </w:tabs>
        <w:autoSpaceDE w:val="0"/>
        <w:autoSpaceDN w:val="0"/>
        <w:adjustRightInd w:val="0"/>
        <w:rPr>
          <w:rFonts w:cs="Times"/>
          <w:color w:val="262626"/>
          <w:lang w:eastAsia="en-US"/>
        </w:rPr>
      </w:pPr>
      <w:r>
        <w:rPr>
          <w:rFonts w:cs="Times"/>
          <w:color w:val="262626"/>
          <w:lang w:eastAsia="en-US"/>
        </w:rPr>
        <w:t xml:space="preserve">UT Methodist </w:t>
      </w:r>
      <w:r w:rsidRPr="002F7600">
        <w:rPr>
          <w:rFonts w:cs="Times"/>
          <w:color w:val="262626"/>
          <w:lang w:eastAsia="en-US"/>
        </w:rPr>
        <w:t>Physicians, 1251 Wesley Dr. #151</w:t>
      </w:r>
      <w:r>
        <w:rPr>
          <w:rFonts w:cs="Times"/>
          <w:color w:val="262626"/>
          <w:lang w:eastAsia="en-US"/>
        </w:rPr>
        <w:tab/>
      </w:r>
      <w:r>
        <w:rPr>
          <w:rFonts w:cs="Times"/>
          <w:color w:val="262626"/>
          <w:lang w:eastAsia="en-US"/>
        </w:rPr>
        <w:tab/>
      </w:r>
      <w:r>
        <w:rPr>
          <w:rFonts w:cs="Times"/>
          <w:color w:val="262626"/>
          <w:lang w:eastAsia="en-US"/>
        </w:rPr>
        <w:tab/>
      </w:r>
      <w:r>
        <w:rPr>
          <w:rFonts w:cs="Times"/>
          <w:color w:val="262626"/>
          <w:lang w:eastAsia="en-US"/>
        </w:rPr>
        <w:tab/>
      </w:r>
      <w:r>
        <w:rPr>
          <w:rFonts w:cs="Times"/>
          <w:color w:val="262626"/>
          <w:lang w:eastAsia="en-US"/>
        </w:rPr>
        <w:tab/>
      </w:r>
      <w:r>
        <w:rPr>
          <w:rFonts w:cs="Times"/>
          <w:color w:val="262626"/>
          <w:lang w:eastAsia="en-US"/>
        </w:rPr>
        <w:tab/>
        <w:t>-901-758-7888</w:t>
      </w:r>
    </w:p>
    <w:p w14:paraId="11F42B99" w14:textId="2D130C1A" w:rsidR="002F7600" w:rsidRDefault="002F7600" w:rsidP="002864DA">
      <w:pPr>
        <w:widowControl w:val="0"/>
        <w:tabs>
          <w:tab w:val="left" w:pos="220"/>
          <w:tab w:val="left" w:pos="720"/>
        </w:tabs>
        <w:autoSpaceDE w:val="0"/>
        <w:autoSpaceDN w:val="0"/>
        <w:adjustRightInd w:val="0"/>
        <w:rPr>
          <w:rFonts w:cs="Times"/>
          <w:color w:val="262626"/>
          <w:lang w:eastAsia="en-US"/>
        </w:rPr>
      </w:pPr>
      <w:r>
        <w:rPr>
          <w:rFonts w:cs="Times"/>
          <w:color w:val="262626"/>
          <w:lang w:eastAsia="en-US"/>
        </w:rPr>
        <w:t xml:space="preserve">Motley Internal Medicine Group, </w:t>
      </w:r>
      <w:r w:rsidRPr="002F7600">
        <w:rPr>
          <w:rFonts w:cs="Arial"/>
          <w:color w:val="6D6D6D"/>
          <w:lang w:eastAsia="en-US"/>
        </w:rPr>
        <w:t>1264 Wesley Dr # 606</w:t>
      </w:r>
      <w:r>
        <w:rPr>
          <w:rFonts w:cs="Times"/>
          <w:color w:val="262626"/>
          <w:lang w:eastAsia="en-US"/>
        </w:rPr>
        <w:tab/>
      </w:r>
      <w:r>
        <w:rPr>
          <w:rFonts w:cs="Times"/>
          <w:color w:val="262626"/>
          <w:lang w:eastAsia="en-US"/>
        </w:rPr>
        <w:tab/>
      </w:r>
      <w:r>
        <w:rPr>
          <w:rFonts w:cs="Times"/>
          <w:color w:val="262626"/>
          <w:lang w:eastAsia="en-US"/>
        </w:rPr>
        <w:tab/>
      </w:r>
      <w:r>
        <w:rPr>
          <w:rFonts w:cs="Times"/>
          <w:color w:val="262626"/>
          <w:lang w:eastAsia="en-US"/>
        </w:rPr>
        <w:tab/>
      </w:r>
      <w:r>
        <w:rPr>
          <w:rFonts w:cs="Times"/>
          <w:color w:val="262626"/>
          <w:lang w:eastAsia="en-US"/>
        </w:rPr>
        <w:tab/>
        <w:t>-901-332-2277</w:t>
      </w:r>
    </w:p>
    <w:p w14:paraId="281C26E6" w14:textId="753A9D7A" w:rsidR="002F7600" w:rsidRPr="002F7600" w:rsidRDefault="002F7600" w:rsidP="002864DA">
      <w:pPr>
        <w:widowControl w:val="0"/>
        <w:tabs>
          <w:tab w:val="left" w:pos="220"/>
          <w:tab w:val="left" w:pos="720"/>
        </w:tabs>
        <w:autoSpaceDE w:val="0"/>
        <w:autoSpaceDN w:val="0"/>
        <w:adjustRightInd w:val="0"/>
        <w:rPr>
          <w:rFonts w:cs="Times"/>
          <w:color w:val="262626"/>
          <w:lang w:eastAsia="en-US"/>
        </w:rPr>
      </w:pPr>
      <w:r>
        <w:rPr>
          <w:rFonts w:cs="Times"/>
          <w:color w:val="262626"/>
          <w:lang w:eastAsia="en-US"/>
        </w:rPr>
        <w:t xml:space="preserve">TriState Medical </w:t>
      </w:r>
      <w:r w:rsidRPr="002F7600">
        <w:rPr>
          <w:rFonts w:cs="Times"/>
          <w:color w:val="262626"/>
          <w:lang w:eastAsia="en-US"/>
        </w:rPr>
        <w:t xml:space="preserve">Group, PLLC, </w:t>
      </w:r>
      <w:r w:rsidRPr="002F7600">
        <w:rPr>
          <w:rFonts w:cs="Arial"/>
          <w:color w:val="6D6D6D"/>
          <w:lang w:eastAsia="en-US"/>
        </w:rPr>
        <w:t>1264 Wesley Dr #405</w:t>
      </w:r>
      <w:r w:rsidRPr="002F7600">
        <w:rPr>
          <w:rFonts w:cs="Arial"/>
          <w:color w:val="6D6D6D"/>
          <w:lang w:eastAsia="en-US"/>
        </w:rPr>
        <w:tab/>
      </w:r>
      <w:r w:rsidRPr="002F7600">
        <w:rPr>
          <w:rFonts w:cs="Arial"/>
          <w:color w:val="6D6D6D"/>
          <w:lang w:eastAsia="en-US"/>
        </w:rPr>
        <w:tab/>
      </w:r>
      <w:r w:rsidRPr="002F7600">
        <w:rPr>
          <w:rFonts w:cs="Arial"/>
          <w:color w:val="6D6D6D"/>
          <w:lang w:eastAsia="en-US"/>
        </w:rPr>
        <w:tab/>
      </w:r>
      <w:r w:rsidRPr="002F7600">
        <w:rPr>
          <w:rFonts w:cs="Arial"/>
          <w:color w:val="6D6D6D"/>
          <w:lang w:eastAsia="en-US"/>
        </w:rPr>
        <w:tab/>
      </w:r>
      <w:r w:rsidRPr="002F7600">
        <w:rPr>
          <w:rFonts w:cs="Arial"/>
          <w:color w:val="6D6D6D"/>
          <w:lang w:eastAsia="en-US"/>
        </w:rPr>
        <w:tab/>
        <w:t>-901-332-9632</w:t>
      </w:r>
    </w:p>
    <w:p w14:paraId="3C3B832B" w14:textId="7226E0C0" w:rsidR="002F7600" w:rsidRPr="002F7600" w:rsidRDefault="002F7600" w:rsidP="002864DA">
      <w:pPr>
        <w:widowControl w:val="0"/>
        <w:tabs>
          <w:tab w:val="left" w:pos="220"/>
          <w:tab w:val="left" w:pos="720"/>
        </w:tabs>
        <w:autoSpaceDE w:val="0"/>
        <w:autoSpaceDN w:val="0"/>
        <w:adjustRightInd w:val="0"/>
        <w:rPr>
          <w:rFonts w:cs="Times"/>
          <w:color w:val="262626"/>
          <w:lang w:eastAsia="en-US"/>
        </w:rPr>
      </w:pPr>
      <w:r w:rsidRPr="002F7600">
        <w:rPr>
          <w:rFonts w:cs="Times"/>
          <w:color w:val="262626"/>
          <w:lang w:eastAsia="en-US"/>
        </w:rPr>
        <w:t xml:space="preserve">Christ Community Health Services, Third Street Clinic, </w:t>
      </w:r>
      <w:r w:rsidRPr="002F7600">
        <w:rPr>
          <w:rFonts w:cs="Times"/>
          <w:color w:val="656565"/>
          <w:lang w:eastAsia="en-US"/>
        </w:rPr>
        <w:t>3362 South Third St.</w:t>
      </w:r>
      <w:r w:rsidRPr="002F7600">
        <w:rPr>
          <w:rFonts w:cs="Times"/>
          <w:color w:val="656565"/>
          <w:lang w:eastAsia="en-US"/>
        </w:rPr>
        <w:tab/>
      </w:r>
      <w:r>
        <w:rPr>
          <w:rFonts w:cs="Times"/>
          <w:color w:val="656565"/>
          <w:lang w:eastAsia="en-US"/>
        </w:rPr>
        <w:tab/>
      </w:r>
      <w:r w:rsidRPr="002F7600">
        <w:rPr>
          <w:rFonts w:cs="Times"/>
          <w:color w:val="656565"/>
          <w:lang w:eastAsia="en-US"/>
        </w:rPr>
        <w:t>-901-701-2510</w:t>
      </w:r>
    </w:p>
    <w:p w14:paraId="05716E52" w14:textId="77777777" w:rsidR="002864DA" w:rsidRPr="002864DA" w:rsidRDefault="002864DA" w:rsidP="002864DA">
      <w:pPr>
        <w:widowControl w:val="0"/>
        <w:tabs>
          <w:tab w:val="left" w:pos="220"/>
          <w:tab w:val="left" w:pos="720"/>
        </w:tabs>
        <w:autoSpaceDE w:val="0"/>
        <w:autoSpaceDN w:val="0"/>
        <w:adjustRightInd w:val="0"/>
        <w:rPr>
          <w:rFonts w:cs="Times"/>
          <w:color w:val="262626"/>
          <w:lang w:eastAsia="en-US"/>
        </w:rPr>
      </w:pPr>
    </w:p>
    <w:p w14:paraId="1FB23105" w14:textId="495BB822" w:rsidR="00A97524" w:rsidRDefault="002E02C6" w:rsidP="00CA742A">
      <w:pPr>
        <w:pStyle w:val="ListParagraph"/>
        <w:numPr>
          <w:ilvl w:val="0"/>
          <w:numId w:val="1"/>
        </w:numPr>
        <w:rPr>
          <w:b/>
        </w:rPr>
      </w:pPr>
      <w:r>
        <w:rPr>
          <w:b/>
        </w:rPr>
        <w:t>Get Started</w:t>
      </w:r>
    </w:p>
    <w:p w14:paraId="5EB3DC79" w14:textId="77777777" w:rsidR="002E02C6" w:rsidRDefault="002E02C6" w:rsidP="002E02C6">
      <w:pPr>
        <w:rPr>
          <w:b/>
        </w:rPr>
      </w:pPr>
    </w:p>
    <w:p w14:paraId="38403714" w14:textId="128DD036" w:rsidR="002E02C6" w:rsidRPr="002E02C6" w:rsidRDefault="002E02C6" w:rsidP="002E02C6">
      <w:pPr>
        <w:widowControl w:val="0"/>
        <w:autoSpaceDE w:val="0"/>
        <w:autoSpaceDN w:val="0"/>
        <w:adjustRightInd w:val="0"/>
        <w:rPr>
          <w:rFonts w:cs="Helvetica Neue"/>
          <w:color w:val="1A1A1A"/>
          <w:sz w:val="40"/>
          <w:szCs w:val="40"/>
          <w:lang w:eastAsia="en-US"/>
        </w:rPr>
      </w:pPr>
      <w:r w:rsidRPr="002E02C6">
        <w:rPr>
          <w:rFonts w:cs="Helvetica Neue"/>
          <w:color w:val="1A1A1A"/>
          <w:sz w:val="40"/>
          <w:szCs w:val="40"/>
          <w:lang w:eastAsia="en-US"/>
        </w:rPr>
        <w:t>Get Started</w:t>
      </w:r>
    </w:p>
    <w:p w14:paraId="65796834" w14:textId="77777777" w:rsidR="002E02C6" w:rsidRDefault="002E02C6" w:rsidP="002E02C6">
      <w:pPr>
        <w:widowControl w:val="0"/>
        <w:autoSpaceDE w:val="0"/>
        <w:autoSpaceDN w:val="0"/>
        <w:adjustRightInd w:val="0"/>
        <w:rPr>
          <w:rFonts w:cs="Times"/>
          <w:color w:val="262626"/>
          <w:lang w:eastAsia="en-US"/>
        </w:rPr>
      </w:pPr>
    </w:p>
    <w:p w14:paraId="50E87F76" w14:textId="3FFBDF3F" w:rsidR="002E02C6" w:rsidRDefault="002E02C6" w:rsidP="002E02C6">
      <w:pPr>
        <w:widowControl w:val="0"/>
        <w:autoSpaceDE w:val="0"/>
        <w:autoSpaceDN w:val="0"/>
        <w:adjustRightInd w:val="0"/>
        <w:rPr>
          <w:rFonts w:cs="Times"/>
          <w:color w:val="262626"/>
          <w:lang w:eastAsia="en-US"/>
        </w:rPr>
      </w:pPr>
      <w:r w:rsidRPr="002E02C6">
        <w:rPr>
          <w:rFonts w:cs="Times"/>
          <w:color w:val="262626"/>
          <w:lang w:eastAsia="en-US"/>
        </w:rPr>
        <w:t>Your doctor or health care provider can refer you to our Center. If you don’t have a referral, you can call 901</w:t>
      </w:r>
      <w:r>
        <w:rPr>
          <w:rFonts w:cs="Times"/>
          <w:color w:val="262626"/>
          <w:lang w:eastAsia="en-US"/>
        </w:rPr>
        <w:t>-758-7888</w:t>
      </w:r>
    </w:p>
    <w:p w14:paraId="4B214D26" w14:textId="77777777" w:rsidR="002E02C6" w:rsidRPr="002E02C6" w:rsidRDefault="002E02C6" w:rsidP="002E02C6">
      <w:pPr>
        <w:widowControl w:val="0"/>
        <w:autoSpaceDE w:val="0"/>
        <w:autoSpaceDN w:val="0"/>
        <w:adjustRightInd w:val="0"/>
        <w:rPr>
          <w:rFonts w:cs="Times"/>
          <w:color w:val="262626"/>
          <w:lang w:eastAsia="en-US"/>
        </w:rPr>
      </w:pPr>
    </w:p>
    <w:p w14:paraId="026EAA49" w14:textId="6925B4CD" w:rsidR="002E02C6" w:rsidRDefault="002E02C6" w:rsidP="002E02C6">
      <w:pPr>
        <w:widowControl w:val="0"/>
        <w:autoSpaceDE w:val="0"/>
        <w:autoSpaceDN w:val="0"/>
        <w:adjustRightInd w:val="0"/>
        <w:rPr>
          <w:rFonts w:cs="Times"/>
          <w:color w:val="262626"/>
          <w:lang w:eastAsia="en-US"/>
        </w:rPr>
      </w:pPr>
      <w:r w:rsidRPr="002E02C6">
        <w:rPr>
          <w:rFonts w:cs="Times"/>
          <w:color w:val="262626"/>
          <w:lang w:eastAsia="en-US"/>
        </w:rPr>
        <w:t>To schedule an appointment</w:t>
      </w:r>
      <w:r>
        <w:rPr>
          <w:rFonts w:cs="Times"/>
          <w:color w:val="262626"/>
          <w:lang w:eastAsia="en-US"/>
        </w:rPr>
        <w:t xml:space="preserve"> for diabetes education</w:t>
      </w:r>
      <w:r w:rsidRPr="002E02C6">
        <w:rPr>
          <w:rFonts w:cs="Times"/>
          <w:color w:val="262626"/>
          <w:lang w:eastAsia="en-US"/>
        </w:rPr>
        <w:t>, call 901-516-9000</w:t>
      </w:r>
    </w:p>
    <w:p w14:paraId="57998996" w14:textId="77777777" w:rsidR="002E02C6" w:rsidRPr="002E02C6" w:rsidRDefault="002E02C6" w:rsidP="002E02C6">
      <w:pPr>
        <w:widowControl w:val="0"/>
        <w:autoSpaceDE w:val="0"/>
        <w:autoSpaceDN w:val="0"/>
        <w:adjustRightInd w:val="0"/>
        <w:rPr>
          <w:rFonts w:cs="Times"/>
          <w:color w:val="262626"/>
          <w:lang w:eastAsia="en-US"/>
        </w:rPr>
      </w:pPr>
    </w:p>
    <w:p w14:paraId="6A8772E1" w14:textId="77777777" w:rsidR="002E02C6" w:rsidRPr="002E02C6" w:rsidRDefault="002E02C6" w:rsidP="002E02C6">
      <w:pPr>
        <w:widowControl w:val="0"/>
        <w:autoSpaceDE w:val="0"/>
        <w:autoSpaceDN w:val="0"/>
        <w:adjustRightInd w:val="0"/>
        <w:rPr>
          <w:rFonts w:cs="Helvetica Neue"/>
          <w:color w:val="262626"/>
          <w:sz w:val="40"/>
          <w:szCs w:val="40"/>
          <w:lang w:eastAsia="en-US"/>
        </w:rPr>
      </w:pPr>
      <w:r w:rsidRPr="002E02C6">
        <w:rPr>
          <w:rFonts w:cs="Helvetica Neue"/>
          <w:color w:val="262626"/>
          <w:sz w:val="40"/>
          <w:szCs w:val="40"/>
          <w:lang w:eastAsia="en-US"/>
        </w:rPr>
        <w:t>What to Expect</w:t>
      </w:r>
    </w:p>
    <w:p w14:paraId="7D9F82C1" w14:textId="77777777" w:rsidR="002E02C6" w:rsidRDefault="002E02C6" w:rsidP="002E02C6">
      <w:pPr>
        <w:widowControl w:val="0"/>
        <w:autoSpaceDE w:val="0"/>
        <w:autoSpaceDN w:val="0"/>
        <w:adjustRightInd w:val="0"/>
        <w:rPr>
          <w:rFonts w:cs="Times"/>
          <w:color w:val="262626"/>
          <w:lang w:eastAsia="en-US"/>
        </w:rPr>
      </w:pPr>
    </w:p>
    <w:p w14:paraId="0FF9ECAC" w14:textId="77777777" w:rsidR="00393B6D" w:rsidRDefault="00393B6D" w:rsidP="002E02C6">
      <w:pPr>
        <w:widowControl w:val="0"/>
        <w:autoSpaceDE w:val="0"/>
        <w:autoSpaceDN w:val="0"/>
        <w:adjustRightInd w:val="0"/>
        <w:rPr>
          <w:rFonts w:cs="Times"/>
          <w:color w:val="262626"/>
          <w:lang w:eastAsia="en-US"/>
        </w:rPr>
      </w:pPr>
      <w:r>
        <w:rPr>
          <w:rFonts w:cs="Times"/>
          <w:color w:val="262626"/>
          <w:lang w:eastAsia="en-US"/>
        </w:rPr>
        <w:t>If you are referred to the Center when you are in the hospital:</w:t>
      </w:r>
    </w:p>
    <w:p w14:paraId="37E4E123" w14:textId="77777777" w:rsidR="00393B6D" w:rsidRDefault="00393B6D" w:rsidP="00393B6D">
      <w:pPr>
        <w:pStyle w:val="ListParagraph"/>
        <w:widowControl w:val="0"/>
        <w:numPr>
          <w:ilvl w:val="0"/>
          <w:numId w:val="16"/>
        </w:numPr>
        <w:autoSpaceDE w:val="0"/>
        <w:autoSpaceDN w:val="0"/>
        <w:adjustRightInd w:val="0"/>
        <w:rPr>
          <w:rFonts w:cs="Times"/>
          <w:color w:val="262626"/>
          <w:lang w:eastAsia="en-US"/>
        </w:rPr>
      </w:pPr>
      <w:r w:rsidRPr="002E02C6">
        <w:rPr>
          <w:rFonts w:cs="Times"/>
          <w:color w:val="262626"/>
          <w:lang w:eastAsia="en-US"/>
        </w:rPr>
        <w:t>Within 24 hours the nurse will introduce herself to you and explain the purpose, goals, and expectations</w:t>
      </w:r>
    </w:p>
    <w:p w14:paraId="574055A6" w14:textId="553B4BDC" w:rsidR="00393B6D" w:rsidRPr="00393B6D" w:rsidRDefault="002E02C6" w:rsidP="00393B6D">
      <w:pPr>
        <w:pStyle w:val="ListParagraph"/>
        <w:widowControl w:val="0"/>
        <w:numPr>
          <w:ilvl w:val="0"/>
          <w:numId w:val="16"/>
        </w:numPr>
        <w:autoSpaceDE w:val="0"/>
        <w:autoSpaceDN w:val="0"/>
        <w:adjustRightInd w:val="0"/>
        <w:rPr>
          <w:rFonts w:cs="Times"/>
          <w:color w:val="262626"/>
          <w:lang w:eastAsia="en-US"/>
        </w:rPr>
      </w:pPr>
      <w:r w:rsidRPr="00393B6D">
        <w:rPr>
          <w:rFonts w:cs="Times"/>
          <w:color w:val="262626"/>
          <w:lang w:eastAsia="en-US"/>
        </w:rPr>
        <w:t>Within 72 hours of leaving the hospital, you will receive a follow-up phone call</w:t>
      </w:r>
    </w:p>
    <w:p w14:paraId="09B0936E" w14:textId="6A54E56E" w:rsidR="00393B6D" w:rsidRPr="00393B6D" w:rsidRDefault="002E02C6" w:rsidP="00393B6D">
      <w:pPr>
        <w:pStyle w:val="ListParagraph"/>
        <w:widowControl w:val="0"/>
        <w:numPr>
          <w:ilvl w:val="0"/>
          <w:numId w:val="16"/>
        </w:numPr>
        <w:autoSpaceDE w:val="0"/>
        <w:autoSpaceDN w:val="0"/>
        <w:adjustRightInd w:val="0"/>
        <w:rPr>
          <w:rFonts w:cs="Times"/>
          <w:color w:val="262626"/>
          <w:lang w:eastAsia="en-US"/>
        </w:rPr>
      </w:pPr>
      <w:r w:rsidRPr="00393B6D">
        <w:rPr>
          <w:rFonts w:cs="Times"/>
          <w:color w:val="262626"/>
          <w:lang w:eastAsia="en-US"/>
        </w:rPr>
        <w:t>A follow-up appointment will be scheduled for you within 3-5 days after leaving the hospital.</w:t>
      </w:r>
    </w:p>
    <w:p w14:paraId="56148E1E" w14:textId="77777777" w:rsidR="00393B6D" w:rsidRDefault="002E02C6" w:rsidP="00393B6D">
      <w:pPr>
        <w:pStyle w:val="ListParagraph"/>
        <w:widowControl w:val="0"/>
        <w:numPr>
          <w:ilvl w:val="0"/>
          <w:numId w:val="16"/>
        </w:numPr>
        <w:autoSpaceDE w:val="0"/>
        <w:autoSpaceDN w:val="0"/>
        <w:adjustRightInd w:val="0"/>
        <w:rPr>
          <w:lang w:eastAsia="en-US"/>
        </w:rPr>
      </w:pPr>
      <w:r w:rsidRPr="002E02C6">
        <w:rPr>
          <w:lang w:eastAsia="en-US"/>
        </w:rPr>
        <w:t>Our care team will then make follow-up calls once a week</w:t>
      </w:r>
    </w:p>
    <w:p w14:paraId="6CC9DCC8" w14:textId="3C1770F3" w:rsidR="002E02C6" w:rsidRPr="002E02C6" w:rsidRDefault="002E02C6" w:rsidP="00393B6D">
      <w:pPr>
        <w:pStyle w:val="ListParagraph"/>
        <w:widowControl w:val="0"/>
        <w:autoSpaceDE w:val="0"/>
        <w:autoSpaceDN w:val="0"/>
        <w:adjustRightInd w:val="0"/>
        <w:rPr>
          <w:lang w:eastAsia="en-US"/>
        </w:rPr>
      </w:pPr>
    </w:p>
    <w:p w14:paraId="6DD586B8" w14:textId="6D6BA233" w:rsidR="002E02C6" w:rsidRDefault="002E02C6" w:rsidP="00FA465F">
      <w:pPr>
        <w:widowControl w:val="0"/>
        <w:autoSpaceDE w:val="0"/>
        <w:autoSpaceDN w:val="0"/>
        <w:adjustRightInd w:val="0"/>
        <w:spacing w:after="240"/>
        <w:rPr>
          <w:rFonts w:cs="Helvetica Neue"/>
          <w:color w:val="23448D"/>
          <w:lang w:eastAsia="en-US"/>
        </w:rPr>
      </w:pPr>
      <w:r w:rsidRPr="002E02C6">
        <w:rPr>
          <w:rFonts w:cs="Helvetica Neue"/>
          <w:color w:val="262626"/>
          <w:sz w:val="40"/>
          <w:szCs w:val="40"/>
          <w:lang w:eastAsia="en-US"/>
        </w:rPr>
        <w:t>Directions</w:t>
      </w:r>
      <w:hyperlink r:id="rId18" w:history="1">
        <w:r>
          <w:rPr>
            <w:rFonts w:ascii="Helvetica Neue" w:hAnsi="Helvetica Neue" w:cs="Helvetica Neue"/>
            <w:color w:val="FFFFFF"/>
            <w:sz w:val="32"/>
            <w:szCs w:val="32"/>
            <w:lang w:eastAsia="en-US"/>
          </w:rPr>
          <w:t>Open in App</w:t>
        </w:r>
      </w:hyperlink>
    </w:p>
    <w:p w14:paraId="3CB694BE" w14:textId="77777777" w:rsidR="002E02C6" w:rsidRPr="002E02C6" w:rsidRDefault="002E02C6" w:rsidP="002E02C6">
      <w:pPr>
        <w:widowControl w:val="0"/>
        <w:autoSpaceDE w:val="0"/>
        <w:autoSpaceDN w:val="0"/>
        <w:adjustRightInd w:val="0"/>
        <w:rPr>
          <w:rFonts w:cs="Helvetica Neue"/>
          <w:color w:val="23448D"/>
          <w:lang w:eastAsia="en-US"/>
        </w:rPr>
      </w:pPr>
      <w:r w:rsidRPr="002E02C6">
        <w:rPr>
          <w:rFonts w:cs="Helvetica Neue"/>
          <w:color w:val="23448D"/>
          <w:lang w:eastAsia="en-US"/>
        </w:rPr>
        <w:t>From I-240 W:</w:t>
      </w:r>
    </w:p>
    <w:p w14:paraId="4375027B"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Merge onto I-240 W toward Memphis.</w:t>
      </w:r>
    </w:p>
    <w:p w14:paraId="7AED1121"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Merge onto I-240 W via EXIT 10A towards Jackson, Miss.</w:t>
      </w:r>
    </w:p>
    <w:p w14:paraId="73B72721"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Turn slight left onto Millbranch Rd.</w:t>
      </w:r>
    </w:p>
    <w:p w14:paraId="54651ED7"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Take the 2nd right onto East Brooks Rd.</w:t>
      </w:r>
    </w:p>
    <w:p w14:paraId="465CEFB4"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Turn left onto Elvis Presley Blvd/US-51 S/TN-3.</w:t>
      </w:r>
    </w:p>
    <w:p w14:paraId="76649ECF" w14:textId="77777777" w:rsidR="002E02C6" w:rsidRPr="002E02C6" w:rsidRDefault="002E02C6" w:rsidP="002E02C6">
      <w:pPr>
        <w:widowControl w:val="0"/>
        <w:numPr>
          <w:ilvl w:val="0"/>
          <w:numId w:val="2"/>
        </w:numPr>
        <w:tabs>
          <w:tab w:val="left" w:pos="220"/>
          <w:tab w:val="left" w:pos="720"/>
        </w:tabs>
        <w:autoSpaceDE w:val="0"/>
        <w:autoSpaceDN w:val="0"/>
        <w:adjustRightInd w:val="0"/>
        <w:ind w:hanging="720"/>
        <w:rPr>
          <w:rFonts w:cs="Times"/>
          <w:color w:val="262626"/>
          <w:lang w:eastAsia="en-US"/>
        </w:rPr>
      </w:pPr>
      <w:r w:rsidRPr="002E02C6">
        <w:rPr>
          <w:rFonts w:cs="Times"/>
          <w:color w:val="262626"/>
          <w:lang w:eastAsia="en-US"/>
        </w:rPr>
        <w:t>Turn left onto Wesley Drive.</w:t>
      </w:r>
    </w:p>
    <w:p w14:paraId="66E5BCB7" w14:textId="0D2D63EA" w:rsidR="002E02C6" w:rsidRPr="002E02C6" w:rsidRDefault="002E02C6" w:rsidP="002E02C6">
      <w:pPr>
        <w:rPr>
          <w:b/>
        </w:rPr>
      </w:pPr>
      <w:r w:rsidRPr="002E02C6">
        <w:rPr>
          <w:rFonts w:cs="Times"/>
          <w:color w:val="262626"/>
          <w:lang w:eastAsia="en-US"/>
        </w:rPr>
        <w:t>1300 Wesley Dr. is on the left.</w:t>
      </w:r>
    </w:p>
    <w:p w14:paraId="5E522B2C" w14:textId="02DF24A7" w:rsidR="00607CE6" w:rsidRDefault="00607CE6">
      <w:r>
        <w:br w:type="page"/>
      </w:r>
    </w:p>
    <w:p w14:paraId="458DD7A9" w14:textId="77777777" w:rsidR="00CA742A" w:rsidRDefault="00CA742A" w:rsidP="00751D04"/>
    <w:p w14:paraId="0A8BAFDF" w14:textId="77777777" w:rsidR="005D3F16" w:rsidRDefault="005D3F16" w:rsidP="005D3F16">
      <w:pPr>
        <w:pStyle w:val="ListParagraph"/>
        <w:numPr>
          <w:ilvl w:val="0"/>
          <w:numId w:val="1"/>
        </w:numPr>
        <w:rPr>
          <w:b/>
        </w:rPr>
      </w:pPr>
      <w:r>
        <w:rPr>
          <w:b/>
        </w:rPr>
        <w:t>Stories</w:t>
      </w:r>
    </w:p>
    <w:p w14:paraId="4F7B3451" w14:textId="77777777" w:rsidR="005D3F16" w:rsidRDefault="005D3F16" w:rsidP="005D3F16">
      <w:pPr>
        <w:rPr>
          <w:b/>
        </w:rPr>
      </w:pPr>
    </w:p>
    <w:p w14:paraId="41C0364F" w14:textId="77777777" w:rsidR="005D3F16" w:rsidRPr="005D3F16" w:rsidRDefault="005D3F16" w:rsidP="005D3F16">
      <w:pPr>
        <w:widowControl w:val="0"/>
        <w:autoSpaceDE w:val="0"/>
        <w:autoSpaceDN w:val="0"/>
        <w:adjustRightInd w:val="0"/>
        <w:rPr>
          <w:rFonts w:cs="Helvetica Neue"/>
          <w:color w:val="1A1A1A"/>
          <w:sz w:val="40"/>
          <w:szCs w:val="40"/>
          <w:lang w:eastAsia="en-US"/>
        </w:rPr>
      </w:pPr>
      <w:r w:rsidRPr="005D3F16">
        <w:rPr>
          <w:rFonts w:cs="Helvetica Neue"/>
          <w:color w:val="1A1A1A"/>
          <w:sz w:val="40"/>
          <w:szCs w:val="40"/>
          <w:lang w:eastAsia="en-US"/>
        </w:rPr>
        <w:t>Our Stories</w:t>
      </w:r>
    </w:p>
    <w:p w14:paraId="05F0512A" w14:textId="77777777" w:rsidR="005D3F16" w:rsidRPr="005D3F16" w:rsidRDefault="005D3F16" w:rsidP="005D3F16">
      <w:pPr>
        <w:widowControl w:val="0"/>
        <w:autoSpaceDE w:val="0"/>
        <w:autoSpaceDN w:val="0"/>
        <w:adjustRightInd w:val="0"/>
        <w:rPr>
          <w:rFonts w:cs="Helvetica Neue"/>
          <w:color w:val="262626"/>
          <w:sz w:val="36"/>
          <w:szCs w:val="36"/>
          <w:lang w:eastAsia="en-US"/>
        </w:rPr>
      </w:pPr>
      <w:r w:rsidRPr="005D3F16">
        <w:rPr>
          <w:rFonts w:cs="Helvetica Neue"/>
          <w:color w:val="262626"/>
          <w:sz w:val="36"/>
          <w:szCs w:val="36"/>
          <w:lang w:eastAsia="en-US"/>
        </w:rPr>
        <w:t>Ruthie's Story</w:t>
      </w:r>
    </w:p>
    <w:p w14:paraId="7FDF9A37" w14:textId="77777777" w:rsidR="00607CE6" w:rsidRDefault="00607CE6" w:rsidP="005D3F16">
      <w:pPr>
        <w:widowControl w:val="0"/>
        <w:autoSpaceDE w:val="0"/>
        <w:autoSpaceDN w:val="0"/>
        <w:adjustRightInd w:val="0"/>
        <w:rPr>
          <w:rFonts w:cs="Times"/>
          <w:strike/>
          <w:color w:val="262626"/>
          <w:lang w:eastAsia="en-US"/>
        </w:rPr>
      </w:pPr>
    </w:p>
    <w:p w14:paraId="795E36F6" w14:textId="4EF053A7" w:rsidR="00607CE6" w:rsidRPr="005D3F16" w:rsidRDefault="00607CE6" w:rsidP="005D3F16">
      <w:pPr>
        <w:widowControl w:val="0"/>
        <w:autoSpaceDE w:val="0"/>
        <w:autoSpaceDN w:val="0"/>
        <w:adjustRightInd w:val="0"/>
        <w:rPr>
          <w:rFonts w:cs="Times"/>
          <w:strike/>
          <w:color w:val="262626"/>
          <w:lang w:eastAsia="en-US"/>
        </w:rPr>
      </w:pPr>
      <w:r>
        <w:t xml:space="preserve">Hi, my name is Ruthie Tate. I live with diabetes. Since I became a diabetic my lifestyle changed drastically. At first, I was in denial about the thought of just being a diabetic and all of the different barriers that come with being there. I was going to see my physician but I wasn’t doing all of the things that I needed to do to just keep myself healthy and living a good life. I wasn’t taking my medication like I should. My doctor always told me to take my prescriptions and I thought yes I’m going to take it but in the end I didn’t take it like I should. I went to the doctor and my doctor told me, “I can help you now, but once your body parts begin to fail I won’t be able to help you then.” It was then that I made a commitment to myself that I would do all that I could for myself to live a healthy lifestyle. I started taking my medications daily, I started counting my total carbohydrates at each meal so that my A1C levels wouldn’t go all out of whack.  Overall, after I made that commitment to myself, I am improving daily. My A1C level was where it was supposed to be at my last doctor’s visit. So, I’m trying to take control of my life. And </w:t>
      </w:r>
      <w:r w:rsidR="0062737D">
        <w:t>I</w:t>
      </w:r>
      <w:r>
        <w:t xml:space="preserve"> </w:t>
      </w:r>
      <w:r w:rsidR="0062737D">
        <w:t xml:space="preserve">would </w:t>
      </w:r>
      <w:r>
        <w:t>just like to tell others, if you are a diabetic person, try to become educated about the disease. Do your part to help yourself. You are going to have other people there to support you, but the number one thing is you have to support yourself.</w:t>
      </w:r>
    </w:p>
    <w:p w14:paraId="52A8B69D" w14:textId="77777777" w:rsidR="005D3F16" w:rsidRPr="005D3F16" w:rsidRDefault="005D3F16" w:rsidP="005D3F16">
      <w:pPr>
        <w:widowControl w:val="0"/>
        <w:autoSpaceDE w:val="0"/>
        <w:autoSpaceDN w:val="0"/>
        <w:adjustRightInd w:val="0"/>
        <w:rPr>
          <w:rFonts w:cs="Times"/>
          <w:strike/>
          <w:color w:val="262626"/>
          <w:lang w:eastAsia="en-US"/>
        </w:rPr>
      </w:pPr>
    </w:p>
    <w:p w14:paraId="2D728672" w14:textId="1D9C7BFD"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[Right Column]</w:t>
      </w:r>
    </w:p>
    <w:p w14:paraId="175B6548" w14:textId="40CE8E20" w:rsidR="005D3F16" w:rsidRDefault="005D3F16" w:rsidP="005D3F16">
      <w:pPr>
        <w:widowControl w:val="0"/>
        <w:autoSpaceDE w:val="0"/>
        <w:autoSpaceDN w:val="0"/>
        <w:adjustRightInd w:val="0"/>
        <w:rPr>
          <w:rFonts w:ascii="Times" w:hAnsi="Times" w:cs="Times"/>
          <w:color w:val="262626"/>
          <w:sz w:val="28"/>
          <w:szCs w:val="28"/>
          <w:lang w:eastAsia="en-US"/>
        </w:rPr>
      </w:pPr>
      <w:r>
        <w:rPr>
          <w:rFonts w:ascii="Times" w:hAnsi="Times" w:cs="Times"/>
          <w:noProof/>
          <w:color w:val="262626"/>
          <w:sz w:val="32"/>
          <w:szCs w:val="32"/>
          <w:lang w:eastAsia="en-US"/>
        </w:rPr>
        <w:drawing>
          <wp:inline distT="0" distB="0" distL="0" distR="0" wp14:anchorId="1308FC29" wp14:editId="2435D8E5">
            <wp:extent cx="1600200" cy="187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879600"/>
                    </a:xfrm>
                    <a:prstGeom prst="rect">
                      <a:avLst/>
                    </a:prstGeom>
                    <a:noFill/>
                    <a:ln>
                      <a:noFill/>
                    </a:ln>
                  </pic:spPr>
                </pic:pic>
              </a:graphicData>
            </a:graphic>
          </wp:inline>
        </w:drawing>
      </w:r>
    </w:p>
    <w:p w14:paraId="2849287D" w14:textId="77777777" w:rsidR="005D3F16" w:rsidRPr="005D3F16" w:rsidRDefault="005D3F16" w:rsidP="005D3F16">
      <w:pPr>
        <w:widowControl w:val="0"/>
        <w:autoSpaceDE w:val="0"/>
        <w:autoSpaceDN w:val="0"/>
        <w:adjustRightInd w:val="0"/>
        <w:rPr>
          <w:rFonts w:cs="Times"/>
          <w:color w:val="262626"/>
          <w:lang w:eastAsia="en-US"/>
        </w:rPr>
      </w:pPr>
      <w:r w:rsidRPr="005D3F16">
        <w:rPr>
          <w:rFonts w:cs="Times"/>
          <w:b/>
          <w:bCs/>
          <w:color w:val="262626"/>
          <w:lang w:eastAsia="en-US"/>
        </w:rPr>
        <w:t>Ruthie Tate</w:t>
      </w:r>
    </w:p>
    <w:p w14:paraId="19A31921" w14:textId="7DE7C2EB"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Patient Advisory Co</w:t>
      </w:r>
      <w:r>
        <w:rPr>
          <w:rFonts w:cs="Times"/>
          <w:color w:val="262626"/>
          <w:lang w:eastAsia="en-US"/>
        </w:rPr>
        <w:t>uncil</w:t>
      </w:r>
      <w:r w:rsidRPr="005D3F16">
        <w:rPr>
          <w:rFonts w:cs="Times"/>
          <w:color w:val="262626"/>
          <w:lang w:eastAsia="en-US"/>
        </w:rPr>
        <w:t xml:space="preserve"> Co-Chair</w:t>
      </w:r>
    </w:p>
    <w:p w14:paraId="737ECF63" w14:textId="77777777" w:rsidR="005D3F16" w:rsidRDefault="005D3F16" w:rsidP="005D3F16">
      <w:pPr>
        <w:widowControl w:val="0"/>
        <w:autoSpaceDE w:val="0"/>
        <w:autoSpaceDN w:val="0"/>
        <w:adjustRightInd w:val="0"/>
        <w:rPr>
          <w:rFonts w:cs="Helvetica Neue"/>
          <w:color w:val="262626"/>
          <w:sz w:val="36"/>
          <w:szCs w:val="36"/>
          <w:lang w:eastAsia="en-US"/>
        </w:rPr>
      </w:pPr>
    </w:p>
    <w:p w14:paraId="2107D909" w14:textId="325E6B42" w:rsidR="005D3F16" w:rsidRPr="005D3F16" w:rsidRDefault="005D3F16" w:rsidP="005D3F16">
      <w:pPr>
        <w:widowControl w:val="0"/>
        <w:autoSpaceDE w:val="0"/>
        <w:autoSpaceDN w:val="0"/>
        <w:adjustRightInd w:val="0"/>
        <w:rPr>
          <w:rFonts w:cs="Helvetica Neue"/>
          <w:color w:val="262626"/>
          <w:sz w:val="36"/>
          <w:szCs w:val="36"/>
          <w:lang w:eastAsia="en-US"/>
        </w:rPr>
      </w:pPr>
      <w:r w:rsidRPr="005D3F16">
        <w:rPr>
          <w:rFonts w:cs="Helvetica Neue"/>
          <w:color w:val="262626"/>
          <w:sz w:val="36"/>
          <w:szCs w:val="36"/>
          <w:lang w:eastAsia="en-US"/>
        </w:rPr>
        <w:t>Pastor William Burks</w:t>
      </w:r>
      <w:r>
        <w:rPr>
          <w:rFonts w:cs="Helvetica Neue"/>
          <w:color w:val="262626"/>
          <w:sz w:val="36"/>
          <w:szCs w:val="36"/>
          <w:lang w:eastAsia="en-US"/>
        </w:rPr>
        <w:t>’ Story</w:t>
      </w:r>
    </w:p>
    <w:p w14:paraId="451E0423" w14:textId="0CB91976" w:rsidR="005D3F16" w:rsidRDefault="005D3F16" w:rsidP="005D3F16">
      <w:pPr>
        <w:widowControl w:val="0"/>
        <w:autoSpaceDE w:val="0"/>
        <w:autoSpaceDN w:val="0"/>
        <w:adjustRightInd w:val="0"/>
        <w:rPr>
          <w:rFonts w:ascii="Times" w:hAnsi="Times" w:cs="Times"/>
          <w:color w:val="262626"/>
          <w:sz w:val="28"/>
          <w:szCs w:val="28"/>
          <w:lang w:eastAsia="en-US"/>
        </w:rPr>
      </w:pPr>
    </w:p>
    <w:p w14:paraId="2B9192B3" w14:textId="77777777" w:rsidR="005D3F16" w:rsidRPr="005D3F16" w:rsidRDefault="005D3F16" w:rsidP="005D3F16">
      <w:pPr>
        <w:widowControl w:val="0"/>
        <w:autoSpaceDE w:val="0"/>
        <w:autoSpaceDN w:val="0"/>
        <w:adjustRightInd w:val="0"/>
        <w:rPr>
          <w:rFonts w:cs="Times"/>
          <w:color w:val="262626"/>
          <w:lang w:eastAsia="en-US"/>
        </w:rPr>
      </w:pPr>
      <w:r w:rsidRPr="005D3F16">
        <w:rPr>
          <w:rFonts w:cs="Times"/>
          <w:b/>
          <w:bCs/>
          <w:color w:val="262626"/>
          <w:lang w:eastAsia="en-US"/>
        </w:rPr>
        <w:t>Pastor William Burks</w:t>
      </w:r>
    </w:p>
    <w:p w14:paraId="0AB5AAA8" w14:textId="3F2DA4B0"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Patient Advisory Council Member</w:t>
      </w:r>
    </w:p>
    <w:p w14:paraId="7660A966" w14:textId="77777777" w:rsidR="005D3F16" w:rsidRDefault="005D3F16" w:rsidP="005D3F16">
      <w:pPr>
        <w:widowControl w:val="0"/>
        <w:autoSpaceDE w:val="0"/>
        <w:autoSpaceDN w:val="0"/>
        <w:adjustRightInd w:val="0"/>
        <w:rPr>
          <w:rFonts w:ascii="Times" w:hAnsi="Times" w:cs="Times"/>
          <w:color w:val="FFFFFF"/>
          <w:sz w:val="22"/>
          <w:szCs w:val="22"/>
          <w:lang w:eastAsia="en-US"/>
        </w:rPr>
      </w:pPr>
      <w:r>
        <w:rPr>
          <w:rFonts w:ascii="Helvetica Neue" w:hAnsi="Helvetica Neue" w:cs="Helvetica Neue"/>
          <w:color w:val="FFFFFF"/>
          <w:sz w:val="22"/>
          <w:szCs w:val="22"/>
          <w:lang w:eastAsia="en-US"/>
        </w:rPr>
        <w:t> </w:t>
      </w:r>
      <w:r>
        <w:rPr>
          <w:rFonts w:ascii="Helvetica Neue" w:hAnsi="Helvetica Neue" w:cs="Helvetica Neue"/>
          <w:color w:val="FFFFFF"/>
          <w:sz w:val="22"/>
          <w:szCs w:val="22"/>
          <w:lang w:eastAsia="en-US"/>
        </w:rPr>
        <w:t> </w:t>
      </w:r>
    </w:p>
    <w:p w14:paraId="45D70377" w14:textId="77777777" w:rsidR="005D3F16" w:rsidRPr="005D3F16" w:rsidRDefault="005D3F16" w:rsidP="005D3F16">
      <w:pPr>
        <w:widowControl w:val="0"/>
        <w:autoSpaceDE w:val="0"/>
        <w:autoSpaceDN w:val="0"/>
        <w:adjustRightInd w:val="0"/>
        <w:rPr>
          <w:rFonts w:cs="Lucida Grande"/>
          <w:color w:val="262626"/>
          <w:lang w:eastAsia="en-US"/>
        </w:rPr>
      </w:pPr>
    </w:p>
    <w:p w14:paraId="64ACBC2D" w14:textId="77777777"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I was diagnosed with diabetes approximately 3 years ago, and to say the least it was devastating to get that information. But I decided to not let diabetes rule my life, but for me to take control of the situation.</w:t>
      </w:r>
    </w:p>
    <w:p w14:paraId="51BC0348" w14:textId="77777777"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Diabetes, to me, is a journey, where in you control how far you go. You control what you do on the journey. So I have been very, very blessed in that I do check my glucose, on a daily basis, I check it periodically after I've eaten certain foods. Because I do not, I don't eat a lot of things that the average person eats. I do consume a lot of vegetables. I eat a lot of green vegetables. I eat a lot of fruit. I am specific about which fruits I eat and what time I eat them. I drink at least 96 ounces of water on a daily basis. I want you to know that this not a death sentence. Being diabetic is not a death sentence. You can do something about your condition. Make up your mind, get you a partner, someone who can work with you. Someone who will help keep you encouraged on your journey. And then what you can do is take charge of the situation. Eat right, get plenty rest, plenty of exercise, and enjoy your life—those things really make the differences in how you do as a diabetic.</w:t>
      </w:r>
    </w:p>
    <w:p w14:paraId="3412897A" w14:textId="77777777" w:rsidR="00C62BB6" w:rsidRDefault="00C62BB6" w:rsidP="005D3F16">
      <w:pPr>
        <w:widowControl w:val="0"/>
        <w:autoSpaceDE w:val="0"/>
        <w:autoSpaceDN w:val="0"/>
        <w:adjustRightInd w:val="0"/>
        <w:rPr>
          <w:rFonts w:cs="Helvetica Neue"/>
          <w:color w:val="262626"/>
          <w:sz w:val="36"/>
          <w:szCs w:val="36"/>
          <w:lang w:eastAsia="en-US"/>
        </w:rPr>
      </w:pPr>
    </w:p>
    <w:p w14:paraId="626180ED" w14:textId="6398521E" w:rsidR="005D3F16" w:rsidRPr="005D3F16" w:rsidRDefault="005D3F16" w:rsidP="005D3F16">
      <w:pPr>
        <w:widowControl w:val="0"/>
        <w:autoSpaceDE w:val="0"/>
        <w:autoSpaceDN w:val="0"/>
        <w:adjustRightInd w:val="0"/>
        <w:rPr>
          <w:rFonts w:cs="Helvetica Neue"/>
          <w:color w:val="262626"/>
          <w:sz w:val="36"/>
          <w:szCs w:val="36"/>
          <w:lang w:eastAsia="en-US"/>
        </w:rPr>
      </w:pPr>
      <w:r w:rsidRPr="005D3F16">
        <w:rPr>
          <w:rFonts w:cs="Helvetica Neue"/>
          <w:color w:val="262626"/>
          <w:sz w:val="36"/>
          <w:szCs w:val="36"/>
          <w:lang w:eastAsia="en-US"/>
        </w:rPr>
        <w:t>Douglass Hall</w:t>
      </w:r>
      <w:r>
        <w:rPr>
          <w:rFonts w:cs="Helvetica Neue"/>
          <w:color w:val="262626"/>
          <w:sz w:val="36"/>
          <w:szCs w:val="36"/>
          <w:lang w:eastAsia="en-US"/>
        </w:rPr>
        <w:t>’s Story</w:t>
      </w:r>
    </w:p>
    <w:p w14:paraId="65932A87" w14:textId="77777777" w:rsidR="005D3F16" w:rsidRDefault="005D3F16" w:rsidP="005D3F16">
      <w:pPr>
        <w:widowControl w:val="0"/>
        <w:autoSpaceDE w:val="0"/>
        <w:autoSpaceDN w:val="0"/>
        <w:adjustRightInd w:val="0"/>
        <w:rPr>
          <w:rFonts w:cs="Times"/>
          <w:color w:val="262626"/>
          <w:lang w:eastAsia="en-US"/>
        </w:rPr>
      </w:pPr>
    </w:p>
    <w:p w14:paraId="2DC7CF30" w14:textId="15F2043B" w:rsidR="005D3F16" w:rsidRPr="005D3F16" w:rsidRDefault="005D3F16" w:rsidP="005D3F16">
      <w:pPr>
        <w:widowControl w:val="0"/>
        <w:autoSpaceDE w:val="0"/>
        <w:autoSpaceDN w:val="0"/>
        <w:adjustRightInd w:val="0"/>
        <w:rPr>
          <w:rFonts w:cs="Times"/>
          <w:color w:val="262626"/>
          <w:lang w:eastAsia="en-US"/>
        </w:rPr>
      </w:pPr>
      <w:r w:rsidRPr="005D3F16">
        <w:rPr>
          <w:rFonts w:cs="Times"/>
          <w:color w:val="262626"/>
          <w:lang w:eastAsia="en-US"/>
        </w:rPr>
        <w:t>The doctor did initially tell me that blindness could very well end up being one of the drawbacks if I didn’t get it under control…the biggest challenge was taking the diagnosis a little bit more seriously…when you don’t have something beating you over the head, like an open sore that might be getting worse that you can physically see, the tendency is to be a little bit dismissive…while it has been challenging, I have been able to manage this thing a whole lot better.</w:t>
      </w:r>
    </w:p>
    <w:p w14:paraId="06094CF3" w14:textId="4F2F3FA9" w:rsidR="005D3F16" w:rsidRDefault="005D3F16" w:rsidP="005D3F16">
      <w:pPr>
        <w:rPr>
          <w:b/>
        </w:rPr>
      </w:pPr>
    </w:p>
    <w:p w14:paraId="4C0A0CC4" w14:textId="77777777" w:rsidR="00D21F9E" w:rsidRPr="005D3F16" w:rsidRDefault="00D21F9E" w:rsidP="00D21F9E">
      <w:pPr>
        <w:widowControl w:val="0"/>
        <w:autoSpaceDE w:val="0"/>
        <w:autoSpaceDN w:val="0"/>
        <w:adjustRightInd w:val="0"/>
        <w:rPr>
          <w:rFonts w:cs="Times"/>
          <w:color w:val="262626"/>
          <w:lang w:eastAsia="en-US"/>
        </w:rPr>
      </w:pPr>
      <w:r w:rsidRPr="005D3F16">
        <w:rPr>
          <w:rFonts w:cs="Times"/>
          <w:color w:val="262626"/>
          <w:lang w:eastAsia="en-US"/>
        </w:rPr>
        <w:t>[Right Column]</w:t>
      </w:r>
    </w:p>
    <w:p w14:paraId="4A815A6C" w14:textId="5A6FA91C" w:rsidR="00D21F9E" w:rsidRDefault="00D21F9E" w:rsidP="00D21F9E">
      <w:pPr>
        <w:rPr>
          <w:rFonts w:cs="Helvetica Neue"/>
          <w:color w:val="1A1A1A"/>
        </w:rPr>
      </w:pPr>
      <w:r w:rsidRPr="00857561">
        <w:rPr>
          <w:rFonts w:cs="Helvetica Neue"/>
          <w:noProof/>
          <w:color w:val="1A1A1A"/>
          <w:lang w:eastAsia="en-US"/>
        </w:rPr>
        <w:drawing>
          <wp:inline distT="0" distB="0" distL="0" distR="0" wp14:anchorId="6619A5A9" wp14:editId="08B7767C">
            <wp:extent cx="1600200" cy="1882754"/>
            <wp:effectExtent l="0" t="0" r="0" b="0"/>
            <wp:docPr id="8" name="Picture 8" descr="Macintosh HD:Users:jebailey:Desktop:douglass-h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bailey:Desktop:douglass-hal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806" cy="1883467"/>
                    </a:xfrm>
                    <a:prstGeom prst="rect">
                      <a:avLst/>
                    </a:prstGeom>
                    <a:noFill/>
                    <a:ln>
                      <a:noFill/>
                    </a:ln>
                  </pic:spPr>
                </pic:pic>
              </a:graphicData>
            </a:graphic>
          </wp:inline>
        </w:drawing>
      </w:r>
    </w:p>
    <w:p w14:paraId="08F8113D" w14:textId="4EBF5127" w:rsidR="00D21F9E" w:rsidRPr="00D21F9E" w:rsidRDefault="00D21F9E" w:rsidP="00D21F9E">
      <w:pPr>
        <w:widowControl w:val="0"/>
        <w:autoSpaceDE w:val="0"/>
        <w:autoSpaceDN w:val="0"/>
        <w:adjustRightInd w:val="0"/>
        <w:rPr>
          <w:rFonts w:cs="Helvetica Neue"/>
          <w:b/>
          <w:color w:val="1A1A1A"/>
        </w:rPr>
      </w:pPr>
      <w:r>
        <w:rPr>
          <w:rFonts w:cs="Helvetica Neue"/>
          <w:color w:val="1A1A1A"/>
        </w:rPr>
        <w:t xml:space="preserve"> </w:t>
      </w:r>
      <w:r w:rsidRPr="00D21F9E">
        <w:rPr>
          <w:rFonts w:cs="Helvetica Neue"/>
          <w:b/>
          <w:color w:val="1A1A1A"/>
        </w:rPr>
        <w:t>Douglass Hall</w:t>
      </w:r>
    </w:p>
    <w:p w14:paraId="23CBDF06" w14:textId="712F3AF7" w:rsidR="00D21F9E" w:rsidRPr="005D3F16" w:rsidRDefault="00D21F9E" w:rsidP="00D21F9E">
      <w:pPr>
        <w:widowControl w:val="0"/>
        <w:autoSpaceDE w:val="0"/>
        <w:autoSpaceDN w:val="0"/>
        <w:adjustRightInd w:val="0"/>
        <w:rPr>
          <w:rFonts w:cs="Times"/>
          <w:color w:val="262626"/>
          <w:lang w:eastAsia="en-US"/>
        </w:rPr>
      </w:pPr>
      <w:r w:rsidRPr="005D3F16">
        <w:rPr>
          <w:rFonts w:cs="Times"/>
          <w:color w:val="262626"/>
          <w:lang w:eastAsia="en-US"/>
        </w:rPr>
        <w:t>Patient Advisory Co</w:t>
      </w:r>
      <w:r>
        <w:rPr>
          <w:rFonts w:cs="Times"/>
          <w:color w:val="262626"/>
          <w:lang w:eastAsia="en-US"/>
        </w:rPr>
        <w:t>uncil</w:t>
      </w:r>
      <w:r w:rsidRPr="005D3F16">
        <w:rPr>
          <w:rFonts w:cs="Times"/>
          <w:color w:val="262626"/>
          <w:lang w:eastAsia="en-US"/>
        </w:rPr>
        <w:t xml:space="preserve"> Co-Chair</w:t>
      </w:r>
    </w:p>
    <w:p w14:paraId="48419F9D" w14:textId="02522115" w:rsidR="00D21F9E" w:rsidRPr="00D21F9E" w:rsidRDefault="00D21F9E" w:rsidP="00D21F9E">
      <w:pPr>
        <w:rPr>
          <w:rFonts w:cs="Helvetica Neue"/>
          <w:color w:val="1A1A1A"/>
        </w:rPr>
      </w:pPr>
    </w:p>
    <w:p w14:paraId="7717183E" w14:textId="77777777" w:rsidR="00D21F9E" w:rsidRDefault="00D21F9E" w:rsidP="005D3F16">
      <w:pPr>
        <w:rPr>
          <w:b/>
        </w:rPr>
      </w:pPr>
    </w:p>
    <w:p w14:paraId="389899FD" w14:textId="77777777" w:rsidR="00D21F9E" w:rsidRPr="005D3F16" w:rsidRDefault="00D21F9E" w:rsidP="005D3F16">
      <w:pPr>
        <w:rPr>
          <w:b/>
        </w:rPr>
      </w:pPr>
    </w:p>
    <w:p w14:paraId="348768AC" w14:textId="2B928DAD" w:rsidR="00C62BB6" w:rsidRDefault="00C62BB6" w:rsidP="00C62BB6">
      <w:pPr>
        <w:pStyle w:val="ListParagraph"/>
        <w:numPr>
          <w:ilvl w:val="0"/>
          <w:numId w:val="1"/>
        </w:numPr>
        <w:rPr>
          <w:ins w:id="0" w:author="Jim Bailey" w:date="2016-12-14T11:42:00Z"/>
          <w:b/>
        </w:rPr>
      </w:pPr>
      <w:ins w:id="1" w:author="Jim Bailey" w:date="2016-12-14T10:30:00Z">
        <w:r>
          <w:rPr>
            <w:b/>
          </w:rPr>
          <w:t xml:space="preserve"> </w:t>
        </w:r>
      </w:ins>
      <w:ins w:id="2" w:author="Jim Bailey" w:date="2016-12-14T10:31:00Z">
        <w:r w:rsidR="0034491F">
          <w:rPr>
            <w:b/>
          </w:rPr>
          <w:t>Improv</w:t>
        </w:r>
      </w:ins>
      <w:ins w:id="3" w:author="Jim Bailey" w:date="2016-12-14T12:23:00Z">
        <w:r w:rsidR="0034491F">
          <w:rPr>
            <w:b/>
          </w:rPr>
          <w:t>e</w:t>
        </w:r>
      </w:ins>
      <w:ins w:id="4" w:author="Jim Bailey" w:date="2016-12-14T10:31:00Z">
        <w:r>
          <w:rPr>
            <w:b/>
          </w:rPr>
          <w:t xml:space="preserve"> Care</w:t>
        </w:r>
      </w:ins>
    </w:p>
    <w:p w14:paraId="319176CD" w14:textId="77777777" w:rsidR="00C62BB6" w:rsidRDefault="00C62BB6" w:rsidP="001F37D1">
      <w:pPr>
        <w:rPr>
          <w:ins w:id="5" w:author="Jim Bailey" w:date="2016-12-14T11:45:00Z"/>
          <w:b/>
        </w:rPr>
      </w:pPr>
    </w:p>
    <w:p w14:paraId="5C396193" w14:textId="77777777" w:rsidR="0060277A" w:rsidRPr="001F37D1" w:rsidRDefault="0060277A" w:rsidP="0030432C">
      <w:pPr>
        <w:widowControl w:val="0"/>
        <w:autoSpaceDE w:val="0"/>
        <w:autoSpaceDN w:val="0"/>
        <w:adjustRightInd w:val="0"/>
        <w:rPr>
          <w:ins w:id="6" w:author="Jim Bailey" w:date="2016-12-14T11:57:00Z"/>
          <w:rFonts w:cs="Times New Roman"/>
          <w:b/>
          <w:lang w:eastAsia="en-US"/>
        </w:rPr>
      </w:pPr>
      <w:ins w:id="7" w:author="Jim Bailey" w:date="2016-12-14T11:57:00Z">
        <w:r w:rsidRPr="001F37D1">
          <w:rPr>
            <w:rFonts w:cs="Times New Roman"/>
            <w:b/>
            <w:lang w:eastAsia="en-US"/>
          </w:rPr>
          <w:t>Join us in the effort to improve care in the Mid-South!</w:t>
        </w:r>
      </w:ins>
    </w:p>
    <w:p w14:paraId="4902DFFF" w14:textId="77777777" w:rsidR="0060277A" w:rsidRDefault="0060277A" w:rsidP="0030432C">
      <w:pPr>
        <w:widowControl w:val="0"/>
        <w:autoSpaceDE w:val="0"/>
        <w:autoSpaceDN w:val="0"/>
        <w:adjustRightInd w:val="0"/>
        <w:rPr>
          <w:ins w:id="8" w:author="Jim Bailey" w:date="2016-12-14T11:57:00Z"/>
          <w:rFonts w:cs="Times New Roman"/>
          <w:lang w:eastAsia="en-US"/>
        </w:rPr>
      </w:pPr>
    </w:p>
    <w:p w14:paraId="114BF53F" w14:textId="7CBC13C1" w:rsidR="0030432C" w:rsidRPr="001F37D1" w:rsidRDefault="0060277A" w:rsidP="0030432C">
      <w:pPr>
        <w:widowControl w:val="0"/>
        <w:autoSpaceDE w:val="0"/>
        <w:autoSpaceDN w:val="0"/>
        <w:adjustRightInd w:val="0"/>
        <w:rPr>
          <w:ins w:id="9" w:author="Jim Bailey" w:date="2016-12-14T11:47:00Z"/>
          <w:rFonts w:cs="Times New Roman"/>
          <w:lang w:eastAsia="en-US"/>
        </w:rPr>
      </w:pPr>
      <w:ins w:id="10" w:author="Jim Bailey" w:date="2016-12-14T11:57:00Z">
        <w:r>
          <w:rPr>
            <w:rFonts w:cs="Times New Roman"/>
            <w:lang w:eastAsia="en-US"/>
          </w:rPr>
          <w:t>The</w:t>
        </w:r>
      </w:ins>
      <w:ins w:id="11" w:author="Jim Bailey" w:date="2016-12-14T11:47:00Z">
        <w:r w:rsidR="0030432C" w:rsidRPr="001F37D1">
          <w:rPr>
            <w:rFonts w:cs="Times New Roman"/>
            <w:lang w:eastAsia="en-US"/>
          </w:rPr>
          <w:t xml:space="preserve"> Diabetes Wellness and Prevention Coalition</w:t>
        </w:r>
      </w:ins>
      <w:ins w:id="12" w:author="Jim Bailey" w:date="2016-12-14T11:58:00Z">
        <w:r>
          <w:rPr>
            <w:rFonts w:cs="Times New Roman"/>
            <w:lang w:eastAsia="en-US"/>
          </w:rPr>
          <w:t xml:space="preserve"> (DWPC)</w:t>
        </w:r>
      </w:ins>
      <w:ins w:id="13" w:author="Jim Bailey" w:date="2016-12-14T11:57:00Z">
        <w:r>
          <w:rPr>
            <w:rFonts w:cs="Times New Roman"/>
            <w:lang w:eastAsia="en-US"/>
          </w:rPr>
          <w:t xml:space="preserve"> in collaboration with the University of Tennessee Health Science Center operates </w:t>
        </w:r>
      </w:ins>
      <w:ins w:id="14" w:author="Jim Bailey" w:date="2016-12-14T11:58:00Z">
        <w:r>
          <w:rPr>
            <w:rFonts w:cs="Times New Roman"/>
            <w:lang w:eastAsia="en-US"/>
          </w:rPr>
          <w:t xml:space="preserve">the </w:t>
        </w:r>
      </w:ins>
      <w:ins w:id="15" w:author="Jim Bailey" w:date="2016-12-14T11:47:00Z">
        <w:r w:rsidRPr="001F37D1">
          <w:rPr>
            <w:rFonts w:cs="Times New Roman"/>
            <w:i/>
            <w:lang w:eastAsia="en-US"/>
          </w:rPr>
          <w:t>DWPC</w:t>
        </w:r>
      </w:ins>
      <w:ins w:id="16" w:author="Jim Bailey" w:date="2016-12-14T12:03:00Z">
        <w:r w:rsidR="001F37D1">
          <w:rPr>
            <w:rFonts w:cs="Times New Roman"/>
            <w:i/>
            <w:lang w:eastAsia="en-US"/>
          </w:rPr>
          <w:t xml:space="preserve"> </w:t>
        </w:r>
      </w:ins>
      <w:ins w:id="17" w:author="Jim Bailey" w:date="2016-12-14T11:47:00Z">
        <w:r w:rsidR="0030432C" w:rsidRPr="001F37D1">
          <w:rPr>
            <w:rFonts w:cs="Times New Roman"/>
            <w:i/>
            <w:lang w:eastAsia="en-US"/>
          </w:rPr>
          <w:t>Registry</w:t>
        </w:r>
      </w:ins>
      <w:ins w:id="18" w:author="Jim Bailey" w:date="2016-12-14T11:59:00Z">
        <w:r>
          <w:rPr>
            <w:rFonts w:cs="Times New Roman"/>
            <w:lang w:eastAsia="en-US"/>
          </w:rPr>
          <w:t xml:space="preserve"> to track processes and outcomes of care</w:t>
        </w:r>
      </w:ins>
      <w:ins w:id="19" w:author="Jim Bailey" w:date="2016-12-14T12:00:00Z">
        <w:r>
          <w:rPr>
            <w:rFonts w:cs="Times New Roman"/>
            <w:lang w:eastAsia="en-US"/>
          </w:rPr>
          <w:t xml:space="preserve"> and improve care for people living with diabetes or at risk for diabetes in the Mid-South. </w:t>
        </w:r>
      </w:ins>
      <w:ins w:id="20" w:author="Jim Bailey" w:date="2016-12-14T12:01:00Z">
        <w:r>
          <w:rPr>
            <w:rFonts w:cs="Times New Roman"/>
            <w:lang w:eastAsia="en-US"/>
          </w:rPr>
          <w:t xml:space="preserve">The </w:t>
        </w:r>
        <w:r w:rsidRPr="001F37D1">
          <w:rPr>
            <w:rFonts w:cs="Times New Roman"/>
            <w:i/>
            <w:lang w:eastAsia="en-US"/>
          </w:rPr>
          <w:t>DWPC</w:t>
        </w:r>
        <w:r w:rsidR="001F37D1" w:rsidRPr="001F37D1">
          <w:rPr>
            <w:rFonts w:cs="Times New Roman"/>
            <w:i/>
            <w:lang w:eastAsia="en-US"/>
          </w:rPr>
          <w:t xml:space="preserve"> </w:t>
        </w:r>
        <w:r w:rsidRPr="001F37D1">
          <w:rPr>
            <w:rFonts w:cs="Times New Roman"/>
            <w:i/>
            <w:lang w:eastAsia="en-US"/>
          </w:rPr>
          <w:t>Registry</w:t>
        </w:r>
        <w:r>
          <w:rPr>
            <w:rFonts w:cs="Times New Roman"/>
            <w:lang w:eastAsia="en-US"/>
          </w:rPr>
          <w:t xml:space="preserve"> </w:t>
        </w:r>
      </w:ins>
      <w:ins w:id="21" w:author="Jim Bailey" w:date="2016-12-14T11:47:00Z">
        <w:r w:rsidR="0030432C" w:rsidRPr="001F37D1">
          <w:rPr>
            <w:rFonts w:cs="Times New Roman"/>
            <w:lang w:eastAsia="en-US"/>
          </w:rPr>
          <w:t xml:space="preserve">fully qualifies as a </w:t>
        </w:r>
        <w:r w:rsidR="0030432C" w:rsidRPr="001F37D1">
          <w:rPr>
            <w:rFonts w:cs="Times New Roman"/>
            <w:i/>
            <w:lang w:eastAsia="en-US"/>
          </w:rPr>
          <w:t>Specialized Registry</w:t>
        </w:r>
      </w:ins>
      <w:ins w:id="22" w:author="Jim Bailey" w:date="2016-12-14T12:01:00Z">
        <w:r>
          <w:rPr>
            <w:rFonts w:cs="Times New Roman"/>
            <w:lang w:eastAsia="en-US"/>
          </w:rPr>
          <w:t xml:space="preserve"> for the purposes of </w:t>
        </w:r>
      </w:ins>
      <w:ins w:id="23" w:author="Jim Bailey" w:date="2016-12-14T12:10:00Z">
        <w:r w:rsidR="00380A02">
          <w:rPr>
            <w:rFonts w:cs="Times New Roman"/>
            <w:lang w:eastAsia="en-US"/>
          </w:rPr>
          <w:t xml:space="preserve">achieving </w:t>
        </w:r>
      </w:ins>
      <w:ins w:id="24" w:author="Jim Bailey" w:date="2016-12-14T12:01:00Z">
        <w:r w:rsidRPr="00380A02">
          <w:rPr>
            <w:rFonts w:cs="Times New Roman"/>
            <w:i/>
            <w:lang w:eastAsia="en-US"/>
          </w:rPr>
          <w:t>meaningful use</w:t>
        </w:r>
        <w:r>
          <w:rPr>
            <w:rFonts w:cs="Times New Roman"/>
            <w:lang w:eastAsia="en-US"/>
          </w:rPr>
          <w:t xml:space="preserve"> of electronic health records</w:t>
        </w:r>
      </w:ins>
      <w:ins w:id="25" w:author="Jim Bailey" w:date="2016-12-14T11:47:00Z">
        <w:r w:rsidR="0030432C" w:rsidRPr="001F37D1">
          <w:rPr>
            <w:rFonts w:cs="Times New Roman"/>
            <w:lang w:eastAsia="en-US"/>
          </w:rPr>
          <w:t>. We have begun accepting data as a specialized r</w:t>
        </w:r>
        <w:r w:rsidRPr="0060277A">
          <w:rPr>
            <w:rFonts w:cs="Times New Roman"/>
            <w:lang w:eastAsia="en-US"/>
          </w:rPr>
          <w:t>egistry and will be using</w:t>
        </w:r>
      </w:ins>
      <w:ins w:id="26" w:author="Jim Bailey" w:date="2016-12-14T12:02:00Z">
        <w:r w:rsidR="001F37D1">
          <w:rPr>
            <w:rFonts w:cs="Times New Roman"/>
            <w:lang w:eastAsia="en-US"/>
          </w:rPr>
          <w:t xml:space="preserve"> the data to improve </w:t>
        </w:r>
      </w:ins>
      <w:ins w:id="27" w:author="Jim Bailey" w:date="2016-12-14T11:47:00Z">
        <w:r w:rsidR="0030432C" w:rsidRPr="001F37D1">
          <w:rPr>
            <w:rFonts w:cs="Times New Roman"/>
            <w:lang w:eastAsia="en-US"/>
          </w:rPr>
          <w:t xml:space="preserve">population health outcomes. </w:t>
        </w:r>
      </w:ins>
      <w:ins w:id="28" w:author="Jim Bailey" w:date="2016-12-14T12:02:00Z">
        <w:r w:rsidR="001F37D1">
          <w:rPr>
            <w:rFonts w:cs="Times New Roman"/>
            <w:lang w:eastAsia="en-US"/>
          </w:rPr>
          <w:t xml:space="preserve"> </w:t>
        </w:r>
      </w:ins>
      <w:ins w:id="29" w:author="Jim Bailey" w:date="2016-12-14T11:47:00Z">
        <w:r w:rsidR="0030432C" w:rsidRPr="001F37D1">
          <w:rPr>
            <w:rFonts w:cs="Times New Roman"/>
            <w:lang w:eastAsia="en-US"/>
          </w:rPr>
          <w:t xml:space="preserve">The </w:t>
        </w:r>
        <w:r w:rsidR="0030432C" w:rsidRPr="001F37D1">
          <w:rPr>
            <w:rFonts w:cs="Times New Roman"/>
            <w:i/>
            <w:lang w:eastAsia="en-US"/>
          </w:rPr>
          <w:t>DWPC Registry</w:t>
        </w:r>
        <w:r w:rsidR="0030432C" w:rsidRPr="001F37D1">
          <w:rPr>
            <w:rFonts w:cs="Times New Roman"/>
            <w:lang w:eastAsia="en-US"/>
          </w:rPr>
          <w:t xml:space="preserve"> </w:t>
        </w:r>
      </w:ins>
      <w:ins w:id="30" w:author="Jim Bailey" w:date="2016-12-14T12:03:00Z">
        <w:r w:rsidR="001F37D1">
          <w:rPr>
            <w:rFonts w:cs="Times New Roman"/>
            <w:lang w:eastAsia="en-US"/>
          </w:rPr>
          <w:t xml:space="preserve">also </w:t>
        </w:r>
      </w:ins>
      <w:ins w:id="31" w:author="Jim Bailey" w:date="2016-12-14T11:47:00Z">
        <w:r w:rsidR="0030432C" w:rsidRPr="001F37D1">
          <w:rPr>
            <w:rFonts w:cs="Times New Roman"/>
            <w:lang w:eastAsia="en-US"/>
          </w:rPr>
          <w:t>undergirds our pract</w:t>
        </w:r>
        <w:r w:rsidR="001F37D1">
          <w:rPr>
            <w:rFonts w:cs="Times New Roman"/>
            <w:lang w:eastAsia="en-US"/>
          </w:rPr>
          <w:t xml:space="preserve">ice improvement work through </w:t>
        </w:r>
      </w:ins>
      <w:ins w:id="32" w:author="Jim Bailey" w:date="2016-12-14T12:04:00Z">
        <w:r w:rsidR="001F37D1">
          <w:rPr>
            <w:rFonts w:cs="Times New Roman"/>
            <w:lang w:eastAsia="en-US"/>
          </w:rPr>
          <w:t>the</w:t>
        </w:r>
      </w:ins>
      <w:ins w:id="33" w:author="Jim Bailey" w:date="2016-12-14T11:47:00Z">
        <w:r w:rsidR="0030432C" w:rsidRPr="001F37D1">
          <w:rPr>
            <w:rFonts w:cs="Times New Roman"/>
            <w:lang w:eastAsia="en-US"/>
          </w:rPr>
          <w:t xml:space="preserve"> Patient-Centered Outc</w:t>
        </w:r>
        <w:r w:rsidR="001F37D1">
          <w:rPr>
            <w:rFonts w:cs="Times New Roman"/>
            <w:lang w:eastAsia="en-US"/>
          </w:rPr>
          <w:t>omes Research Institute (PCORI)</w:t>
        </w:r>
      </w:ins>
      <w:ins w:id="34" w:author="Jim Bailey" w:date="2016-12-14T12:05:00Z">
        <w:r w:rsidR="001F37D1">
          <w:rPr>
            <w:rFonts w:cs="Times New Roman"/>
            <w:lang w:eastAsia="en-US"/>
          </w:rPr>
          <w:t>-</w:t>
        </w:r>
      </w:ins>
      <w:ins w:id="35" w:author="Jim Bailey" w:date="2016-12-14T12:04:00Z">
        <w:r w:rsidR="001F37D1" w:rsidRPr="001F37D1">
          <w:rPr>
            <w:rFonts w:cs="Times New Roman"/>
            <w:lang w:eastAsia="en-US"/>
          </w:rPr>
          <w:t xml:space="preserve">funded </w:t>
        </w:r>
        <w:r w:rsidR="001F37D1" w:rsidRPr="001F37D1">
          <w:rPr>
            <w:rFonts w:cs="Times New Roman"/>
            <w:i/>
            <w:u w:val="single"/>
            <w:lang w:eastAsia="en-US"/>
          </w:rPr>
          <w:t>M</w:t>
        </w:r>
        <w:r w:rsidR="001F37D1">
          <w:rPr>
            <w:rFonts w:cs="Times New Roman"/>
            <w:i/>
            <w:lang w:eastAsia="en-US"/>
          </w:rPr>
          <w:t xml:space="preserve">anagement </w:t>
        </w:r>
        <w:r w:rsidR="001F37D1" w:rsidRPr="001F37D1">
          <w:rPr>
            <w:rFonts w:cs="Times New Roman"/>
            <w:i/>
            <w:u w:val="single"/>
            <w:lang w:eastAsia="en-US"/>
          </w:rPr>
          <w:t>O</w:t>
        </w:r>
        <w:r w:rsidR="001F37D1">
          <w:rPr>
            <w:rFonts w:cs="Times New Roman"/>
            <w:i/>
            <w:lang w:eastAsia="en-US"/>
          </w:rPr>
          <w:t xml:space="preserve">f </w:t>
        </w:r>
        <w:r w:rsidR="001F37D1" w:rsidRPr="001F37D1">
          <w:rPr>
            <w:rFonts w:cs="Times New Roman"/>
            <w:i/>
            <w:u w:val="single"/>
            <w:lang w:eastAsia="en-US"/>
          </w:rPr>
          <w:t>D</w:t>
        </w:r>
        <w:r w:rsidR="001F37D1">
          <w:rPr>
            <w:rFonts w:cs="Times New Roman"/>
            <w:i/>
            <w:lang w:eastAsia="en-US"/>
          </w:rPr>
          <w:t xml:space="preserve">iabetes in </w:t>
        </w:r>
        <w:r w:rsidR="001F37D1" w:rsidRPr="001F37D1">
          <w:rPr>
            <w:rFonts w:cs="Times New Roman"/>
            <w:i/>
            <w:u w:val="single"/>
            <w:lang w:eastAsia="en-US"/>
          </w:rPr>
          <w:t>E</w:t>
        </w:r>
        <w:r w:rsidR="001F37D1">
          <w:rPr>
            <w:rFonts w:cs="Times New Roman"/>
            <w:i/>
            <w:lang w:eastAsia="en-US"/>
          </w:rPr>
          <w:t xml:space="preserve">veryday </w:t>
        </w:r>
        <w:r w:rsidR="001F37D1" w:rsidRPr="001F37D1">
          <w:rPr>
            <w:rFonts w:cs="Times New Roman"/>
            <w:i/>
            <w:u w:val="single"/>
            <w:lang w:eastAsia="en-US"/>
          </w:rPr>
          <w:t>L</w:t>
        </w:r>
        <w:r w:rsidR="001F37D1">
          <w:rPr>
            <w:rFonts w:cs="Times New Roman"/>
            <w:i/>
            <w:lang w:eastAsia="en-US"/>
          </w:rPr>
          <w:t>ife (MODEL) Program</w:t>
        </w:r>
      </w:ins>
      <w:ins w:id="36" w:author="Jim Bailey" w:date="2016-12-14T11:47:00Z">
        <w:r w:rsidR="0030432C" w:rsidRPr="001F37D1">
          <w:rPr>
            <w:rFonts w:cs="Times New Roman"/>
            <w:lang w:eastAsia="en-US"/>
          </w:rPr>
          <w:t>. We also provide practice feedback of quarterly practice improvement reports to participating providers.  </w:t>
        </w:r>
      </w:ins>
    </w:p>
    <w:p w14:paraId="2A0C3C4B" w14:textId="5C16BE9A" w:rsidR="0030432C" w:rsidRPr="001F37D1" w:rsidRDefault="0030432C" w:rsidP="0030432C">
      <w:pPr>
        <w:widowControl w:val="0"/>
        <w:autoSpaceDE w:val="0"/>
        <w:autoSpaceDN w:val="0"/>
        <w:adjustRightInd w:val="0"/>
        <w:rPr>
          <w:ins w:id="37" w:author="Jim Bailey" w:date="2016-12-14T11:50:00Z"/>
          <w:rFonts w:cs="Times New Roman"/>
          <w:lang w:eastAsia="en-US"/>
        </w:rPr>
      </w:pPr>
    </w:p>
    <w:p w14:paraId="4FACE0D5" w14:textId="3A2CA80D" w:rsidR="0030432C" w:rsidRPr="001F37D1" w:rsidRDefault="001F37D1" w:rsidP="0030432C">
      <w:pPr>
        <w:widowControl w:val="0"/>
        <w:autoSpaceDE w:val="0"/>
        <w:autoSpaceDN w:val="0"/>
        <w:adjustRightInd w:val="0"/>
        <w:rPr>
          <w:ins w:id="38" w:author="Jim Bailey" w:date="2016-12-14T11:49:00Z"/>
          <w:rFonts w:cs="Times New Roman"/>
          <w:sz w:val="32"/>
          <w:szCs w:val="32"/>
          <w:lang w:eastAsia="en-US"/>
        </w:rPr>
      </w:pPr>
      <w:ins w:id="39" w:author="Jim Bailey" w:date="2016-12-14T11:50:00Z">
        <w:r w:rsidRPr="001F37D1">
          <w:rPr>
            <w:b/>
            <w:szCs w:val="22"/>
          </w:rPr>
          <w:t>Figure</w:t>
        </w:r>
        <w:r w:rsidR="0030432C" w:rsidRPr="001F37D1">
          <w:rPr>
            <w:b/>
            <w:szCs w:val="22"/>
          </w:rPr>
          <w:t xml:space="preserve">:  Diabetes Wellness and Prevention Coalition Registry </w:t>
        </w:r>
      </w:ins>
      <w:ins w:id="40" w:author="Jim Bailey" w:date="2016-12-14T12:06:00Z">
        <w:r w:rsidRPr="001F37D1">
          <w:rPr>
            <w:b/>
            <w:szCs w:val="22"/>
          </w:rPr>
          <w:t>Schematic</w:t>
        </w:r>
      </w:ins>
      <w:ins w:id="41" w:author="Jim Bailey" w:date="2016-12-14T11:50:00Z">
        <w:r w:rsidR="0030432C" w:rsidRPr="001F37D1">
          <w:rPr>
            <w:b/>
            <w:szCs w:val="22"/>
          </w:rPr>
          <w:tab/>
        </w:r>
      </w:ins>
    </w:p>
    <w:p w14:paraId="6F9AF0EF" w14:textId="0099152B" w:rsidR="0030432C" w:rsidRDefault="0030432C" w:rsidP="0030432C">
      <w:pPr>
        <w:widowControl w:val="0"/>
        <w:autoSpaceDE w:val="0"/>
        <w:autoSpaceDN w:val="0"/>
        <w:adjustRightInd w:val="0"/>
        <w:rPr>
          <w:ins w:id="42" w:author="Jim Bailey" w:date="2016-12-14T11:47:00Z"/>
          <w:rFonts w:ascii="Times New Roman" w:hAnsi="Times New Roman" w:cs="Times New Roman"/>
          <w:sz w:val="32"/>
          <w:szCs w:val="32"/>
          <w:lang w:eastAsia="en-US"/>
        </w:rPr>
      </w:pPr>
      <w:ins w:id="43" w:author="Jim Bailey" w:date="2016-12-14T11:50:00Z">
        <w:r>
          <w:rPr>
            <w:noProof/>
            <w:lang w:eastAsia="en-US"/>
          </w:rPr>
          <w:drawing>
            <wp:inline distT="0" distB="0" distL="0" distR="0" wp14:anchorId="0BCDBBE9" wp14:editId="6EAE9057">
              <wp:extent cx="4085590" cy="6420485"/>
              <wp:effectExtent l="0" t="0" r="3810" b="5715"/>
              <wp:docPr id="10" name="Picture 8" descr="Description: Macintosh HD:Users:jebailey:Documents:Public Health:Methodist South:PCORI:Spring 2015:Diagram:PCORI-columns-2015.jp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Macintosh HD:Users:jebailey:Documents:Public Health:Methodist South:PCORI:Spring 2015:Diagram:PCORI-columns-2015.jpg.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5590" cy="6420485"/>
                      </a:xfrm>
                      <a:prstGeom prst="rect">
                        <a:avLst/>
                      </a:prstGeom>
                      <a:noFill/>
                      <a:ln>
                        <a:noFill/>
                      </a:ln>
                    </pic:spPr>
                  </pic:pic>
                </a:graphicData>
              </a:graphic>
            </wp:inline>
          </w:drawing>
        </w:r>
      </w:ins>
    </w:p>
    <w:p w14:paraId="5E37CF3E" w14:textId="77777777" w:rsidR="001F37D1" w:rsidRDefault="001F37D1" w:rsidP="0030432C">
      <w:pPr>
        <w:widowControl w:val="0"/>
        <w:autoSpaceDE w:val="0"/>
        <w:autoSpaceDN w:val="0"/>
        <w:adjustRightInd w:val="0"/>
        <w:rPr>
          <w:ins w:id="44" w:author="Jim Bailey" w:date="2016-12-14T12:06:00Z"/>
          <w:rFonts w:ascii="Times New Roman" w:hAnsi="Times New Roman" w:cs="Times New Roman"/>
          <w:sz w:val="32"/>
          <w:szCs w:val="32"/>
          <w:lang w:eastAsia="en-US"/>
        </w:rPr>
      </w:pPr>
    </w:p>
    <w:p w14:paraId="682F6494" w14:textId="2A084396" w:rsidR="0030432C" w:rsidRDefault="001F37D1" w:rsidP="001F37D1">
      <w:pPr>
        <w:widowControl w:val="0"/>
        <w:autoSpaceDE w:val="0"/>
        <w:autoSpaceDN w:val="0"/>
        <w:adjustRightInd w:val="0"/>
        <w:rPr>
          <w:ins w:id="45" w:author="Jim Bailey" w:date="2016-12-14T12:16:00Z"/>
          <w:rFonts w:cs="Times New Roman"/>
          <w:lang w:eastAsia="en-US"/>
        </w:rPr>
      </w:pPr>
      <w:ins w:id="46" w:author="Jim Bailey" w:date="2016-12-14T12:07:00Z">
        <w:r>
          <w:rPr>
            <w:rFonts w:cs="Times New Roman"/>
            <w:lang w:eastAsia="en-US"/>
          </w:rPr>
          <w:t>We</w:t>
        </w:r>
      </w:ins>
      <w:ins w:id="47" w:author="Jim Bailey" w:date="2016-12-14T11:47:00Z">
        <w:r w:rsidR="0030432C" w:rsidRPr="001F37D1">
          <w:rPr>
            <w:rFonts w:cs="Times New Roman"/>
            <w:lang w:eastAsia="en-US"/>
          </w:rPr>
          <w:t> are able to</w:t>
        </w:r>
        <w:r w:rsidR="0030432C" w:rsidRPr="001F37D1">
          <w:rPr>
            <w:rFonts w:cs="Times New Roman"/>
            <w:b/>
            <w:bCs/>
            <w:lang w:eastAsia="en-US"/>
          </w:rPr>
          <w:t> </w:t>
        </w:r>
        <w:r w:rsidR="0030432C" w:rsidRPr="001F37D1">
          <w:rPr>
            <w:rFonts w:cs="Times New Roman"/>
            <w:lang w:eastAsia="en-US"/>
          </w:rPr>
          <w:t>receive electronic data generated from certified electronic health record technology (CEHRT)</w:t>
        </w:r>
      </w:ins>
      <w:ins w:id="48" w:author="Jim Bailey" w:date="2016-12-14T12:07:00Z">
        <w:r w:rsidRPr="001F37D1">
          <w:rPr>
            <w:rFonts w:cs="Times New Roman"/>
            <w:lang w:eastAsia="en-US"/>
          </w:rPr>
          <w:t xml:space="preserve"> </w:t>
        </w:r>
      </w:ins>
      <w:ins w:id="49" w:author="Jim Bailey" w:date="2016-12-14T11:47:00Z">
        <w:r w:rsidR="0030432C" w:rsidRPr="001F37D1">
          <w:rPr>
            <w:rFonts w:cs="Times New Roman"/>
            <w:lang w:eastAsia="en-US"/>
          </w:rPr>
          <w:t>through</w:t>
        </w:r>
        <w:r w:rsidRPr="001F37D1">
          <w:rPr>
            <w:rFonts w:cs="Times New Roman"/>
            <w:lang w:eastAsia="en-US"/>
          </w:rPr>
          <w:t> a</w:t>
        </w:r>
        <w:bookmarkStart w:id="50" w:name="_GoBack"/>
        <w:bookmarkEnd w:id="50"/>
        <w:r w:rsidRPr="001F37D1">
          <w:rPr>
            <w:rFonts w:cs="Times New Roman"/>
            <w:lang w:eastAsia="en-US"/>
          </w:rPr>
          <w:t>ppropriate secure mechanisms.</w:t>
        </w:r>
      </w:ins>
      <w:ins w:id="51" w:author="Jim Bailey" w:date="2016-12-14T12:08:00Z">
        <w:r>
          <w:rPr>
            <w:rFonts w:cs="Times New Roman"/>
            <w:lang w:eastAsia="en-US"/>
          </w:rPr>
          <w:t xml:space="preserve"> </w:t>
        </w:r>
      </w:ins>
      <w:ins w:id="52" w:author="Jim Bailey" w:date="2016-12-14T11:47:00Z">
        <w:r w:rsidR="0030432C" w:rsidRPr="001F37D1">
          <w:rPr>
            <w:rFonts w:cs="Times New Roman"/>
            <w:lang w:eastAsia="en-US"/>
          </w:rPr>
          <w:t xml:space="preserve">The </w:t>
        </w:r>
        <w:r w:rsidR="0030432C" w:rsidRPr="001F37D1">
          <w:rPr>
            <w:rFonts w:cs="Times New Roman"/>
            <w:i/>
            <w:lang w:eastAsia="en-US"/>
          </w:rPr>
          <w:t>DWPC Registry</w:t>
        </w:r>
        <w:r w:rsidR="0030432C" w:rsidRPr="001F37D1">
          <w:rPr>
            <w:rFonts w:cs="Times New Roman"/>
            <w:lang w:eastAsia="en-US"/>
          </w:rPr>
          <w:t xml:space="preserve"> has a registration of intent process that takes clinics and other providers through test and validation and a process to move into production. We provide participating providers with appropriate documentation in order to begin this process and we notify them by email on a re</w:t>
        </w:r>
        <w:r>
          <w:rPr>
            <w:rFonts w:cs="Times New Roman"/>
            <w:lang w:eastAsia="en-US"/>
          </w:rPr>
          <w:t>gular basis of the status of thei</w:t>
        </w:r>
        <w:r w:rsidR="0030432C" w:rsidRPr="001F37D1">
          <w:rPr>
            <w:rFonts w:cs="Times New Roman"/>
            <w:lang w:eastAsia="en-US"/>
          </w:rPr>
          <w:t>r feeds to the registry and whether they are currently meeting our criteria for "Active Engagement".</w:t>
        </w:r>
      </w:ins>
    </w:p>
    <w:p w14:paraId="509C9406" w14:textId="77777777" w:rsidR="00905E46" w:rsidRDefault="00905E46" w:rsidP="001F37D1">
      <w:pPr>
        <w:widowControl w:val="0"/>
        <w:autoSpaceDE w:val="0"/>
        <w:autoSpaceDN w:val="0"/>
        <w:adjustRightInd w:val="0"/>
        <w:rPr>
          <w:ins w:id="53" w:author="Jim Bailey" w:date="2016-12-14T12:16:00Z"/>
          <w:rFonts w:cs="Times New Roman"/>
          <w:lang w:eastAsia="en-US"/>
        </w:rPr>
      </w:pPr>
    </w:p>
    <w:p w14:paraId="21E77975" w14:textId="2FAC27E7" w:rsidR="00905E46" w:rsidRPr="00905E46" w:rsidRDefault="00905E46" w:rsidP="001F37D1">
      <w:pPr>
        <w:widowControl w:val="0"/>
        <w:autoSpaceDE w:val="0"/>
        <w:autoSpaceDN w:val="0"/>
        <w:adjustRightInd w:val="0"/>
        <w:rPr>
          <w:ins w:id="54" w:author="Jim Bailey" w:date="2016-12-14T12:09:00Z"/>
          <w:rFonts w:cs="Times New Roman"/>
          <w:lang w:eastAsia="en-US"/>
        </w:rPr>
      </w:pPr>
      <w:ins w:id="55" w:author="Jim Bailey" w:date="2016-12-14T12:16:00Z">
        <w:r>
          <w:rPr>
            <w:rFonts w:cs="Times New Roman"/>
            <w:lang w:eastAsia="en-US"/>
          </w:rPr>
          <w:t xml:space="preserve">To participate </w:t>
        </w:r>
      </w:ins>
      <w:ins w:id="56" w:author="Jim Bailey" w:date="2016-12-14T12:17:00Z">
        <w:r>
          <w:rPr>
            <w:rFonts w:cs="Times New Roman"/>
            <w:lang w:eastAsia="en-US"/>
          </w:rPr>
          <w:t xml:space="preserve">in the </w:t>
        </w:r>
        <w:r w:rsidRPr="001F37D1">
          <w:rPr>
            <w:rFonts w:cs="Times New Roman"/>
            <w:i/>
            <w:lang w:eastAsia="en-US"/>
          </w:rPr>
          <w:t>DWPC Registry</w:t>
        </w:r>
        <w:r>
          <w:rPr>
            <w:rFonts w:cs="Times New Roman"/>
            <w:i/>
            <w:lang w:eastAsia="en-US"/>
          </w:rPr>
          <w:t xml:space="preserve">, </w:t>
        </w:r>
        <w:r>
          <w:rPr>
            <w:rFonts w:cs="Times New Roman"/>
            <w:lang w:eastAsia="en-US"/>
          </w:rPr>
          <w:t xml:space="preserve">or to request more information, contact Bonnie Binkley, MA at: </w:t>
        </w:r>
      </w:ins>
      <w:ins w:id="57" w:author="Jim Bailey" w:date="2016-12-14T12:18:00Z">
        <w:r>
          <w:rPr>
            <w:rFonts w:cs="Times New Roman"/>
            <w:lang w:eastAsia="en-US"/>
          </w:rPr>
          <w:fldChar w:fldCharType="begin"/>
        </w:r>
        <w:r>
          <w:rPr>
            <w:rFonts w:cs="Times New Roman"/>
            <w:lang w:eastAsia="en-US"/>
          </w:rPr>
          <w:instrText xml:space="preserve"> HYPERLINK "mailto:</w:instrText>
        </w:r>
      </w:ins>
      <w:ins w:id="58" w:author="Jim Bailey" w:date="2016-12-14T12:17:00Z">
        <w:r>
          <w:rPr>
            <w:rFonts w:cs="Times New Roman"/>
            <w:lang w:eastAsia="en-US"/>
          </w:rPr>
          <w:instrText>info@mydiabetescenter.org</w:instrText>
        </w:r>
      </w:ins>
      <w:ins w:id="59" w:author="Jim Bailey" w:date="2016-12-14T12:18:00Z">
        <w:r>
          <w:rPr>
            <w:rFonts w:cs="Times New Roman"/>
            <w:lang w:eastAsia="en-US"/>
          </w:rPr>
          <w:instrText xml:space="preserve">" </w:instrText>
        </w:r>
        <w:r>
          <w:rPr>
            <w:rFonts w:cs="Times New Roman"/>
            <w:lang w:eastAsia="en-US"/>
          </w:rPr>
          <w:fldChar w:fldCharType="separate"/>
        </w:r>
      </w:ins>
      <w:ins w:id="60" w:author="Jim Bailey" w:date="2016-12-14T12:17:00Z">
        <w:r w:rsidRPr="00B52958">
          <w:rPr>
            <w:rStyle w:val="Hyperlink"/>
            <w:rFonts w:cs="Times New Roman"/>
            <w:lang w:eastAsia="en-US"/>
          </w:rPr>
          <w:t>info@mydiabetescenter.org</w:t>
        </w:r>
      </w:ins>
      <w:ins w:id="61" w:author="Jim Bailey" w:date="2016-12-14T12:18:00Z">
        <w:r>
          <w:rPr>
            <w:rFonts w:cs="Times New Roman"/>
            <w:lang w:eastAsia="en-US"/>
          </w:rPr>
          <w:fldChar w:fldCharType="end"/>
        </w:r>
      </w:ins>
      <w:ins w:id="62" w:author="Jim Bailey" w:date="2016-12-14T12:17:00Z">
        <w:r>
          <w:rPr>
            <w:rFonts w:cs="Times New Roman"/>
            <w:lang w:eastAsia="en-US"/>
          </w:rPr>
          <w:t xml:space="preserve">, </w:t>
        </w:r>
      </w:ins>
      <w:ins w:id="63" w:author="Jim Bailey" w:date="2016-12-14T12:18:00Z">
        <w:r>
          <w:rPr>
            <w:rFonts w:cs="Times New Roman"/>
            <w:lang w:eastAsia="en-US"/>
          </w:rPr>
          <w:t>(901) 448-4168</w:t>
        </w:r>
      </w:ins>
    </w:p>
    <w:p w14:paraId="5B4520D4" w14:textId="77777777" w:rsidR="00D21F9E" w:rsidRPr="00D21F9E" w:rsidRDefault="00D21F9E" w:rsidP="00D21F9E">
      <w:pPr>
        <w:rPr>
          <w:b/>
        </w:rPr>
      </w:pPr>
    </w:p>
    <w:p w14:paraId="54CC3823" w14:textId="3BF6127D" w:rsidR="0062737D" w:rsidRDefault="0062737D" w:rsidP="0062737D">
      <w:pPr>
        <w:pStyle w:val="ListParagraph"/>
        <w:numPr>
          <w:ilvl w:val="0"/>
          <w:numId w:val="1"/>
        </w:numPr>
        <w:rPr>
          <w:b/>
        </w:rPr>
      </w:pPr>
      <w:r>
        <w:rPr>
          <w:b/>
        </w:rPr>
        <w:t>My Care Tools</w:t>
      </w:r>
    </w:p>
    <w:p w14:paraId="6CB8C4D0" w14:textId="6A300985" w:rsidR="0062737D" w:rsidRPr="00857561" w:rsidRDefault="0062737D" w:rsidP="00857561">
      <w:pPr>
        <w:pStyle w:val="ListParagraph"/>
        <w:numPr>
          <w:ilvl w:val="1"/>
          <w:numId w:val="1"/>
        </w:numPr>
        <w:rPr>
          <w:b/>
        </w:rPr>
      </w:pPr>
      <w:r>
        <w:rPr>
          <w:b/>
        </w:rPr>
        <w:t>Diabetes Education</w:t>
      </w:r>
    </w:p>
    <w:p w14:paraId="7B78D0B6" w14:textId="097D7E0A" w:rsidR="00D21F9E" w:rsidRDefault="0062737D" w:rsidP="00857561">
      <w:pPr>
        <w:pStyle w:val="ListParagraph"/>
        <w:numPr>
          <w:ilvl w:val="1"/>
          <w:numId w:val="1"/>
        </w:numPr>
        <w:rPr>
          <w:b/>
        </w:rPr>
      </w:pPr>
      <w:r>
        <w:rPr>
          <w:b/>
        </w:rPr>
        <w:t>Physical Activity</w:t>
      </w:r>
    </w:p>
    <w:p w14:paraId="076359ED" w14:textId="29813481" w:rsidR="0062737D" w:rsidRDefault="0062737D" w:rsidP="00857561">
      <w:pPr>
        <w:pStyle w:val="ListParagraph"/>
        <w:numPr>
          <w:ilvl w:val="1"/>
          <w:numId w:val="1"/>
        </w:numPr>
        <w:rPr>
          <w:b/>
        </w:rPr>
      </w:pPr>
      <w:r>
        <w:rPr>
          <w:b/>
        </w:rPr>
        <w:t>Caring for Diabetes</w:t>
      </w:r>
    </w:p>
    <w:p w14:paraId="2E590E2A" w14:textId="01600221" w:rsidR="0062737D" w:rsidRDefault="0062737D" w:rsidP="00857561">
      <w:pPr>
        <w:pStyle w:val="ListParagraph"/>
        <w:numPr>
          <w:ilvl w:val="1"/>
          <w:numId w:val="1"/>
        </w:numPr>
        <w:rPr>
          <w:b/>
        </w:rPr>
      </w:pPr>
      <w:r>
        <w:rPr>
          <w:b/>
        </w:rPr>
        <w:t>My Diabetes Apps</w:t>
      </w:r>
    </w:p>
    <w:p w14:paraId="5CC80B22" w14:textId="5B3E593E" w:rsidR="0062737D" w:rsidRDefault="0062737D" w:rsidP="00857561">
      <w:pPr>
        <w:pStyle w:val="ListParagraph"/>
        <w:numPr>
          <w:ilvl w:val="1"/>
          <w:numId w:val="1"/>
        </w:numPr>
        <w:rPr>
          <w:b/>
        </w:rPr>
      </w:pPr>
      <w:r>
        <w:rPr>
          <w:b/>
        </w:rPr>
        <w:t>Patients Like Me</w:t>
      </w:r>
    </w:p>
    <w:p w14:paraId="01F294A4" w14:textId="77777777" w:rsidR="0062737D" w:rsidRPr="00857561" w:rsidRDefault="0062737D" w:rsidP="0062737D">
      <w:pPr>
        <w:rPr>
          <w:b/>
        </w:rPr>
      </w:pPr>
    </w:p>
    <w:p w14:paraId="7E9F9AB5" w14:textId="77777777" w:rsidR="00D21F9E" w:rsidRPr="00D21F9E" w:rsidRDefault="00D21F9E" w:rsidP="00D21F9E">
      <w:pPr>
        <w:widowControl w:val="0"/>
        <w:autoSpaceDE w:val="0"/>
        <w:autoSpaceDN w:val="0"/>
        <w:adjustRightInd w:val="0"/>
        <w:rPr>
          <w:rFonts w:cs="Helvetica Neue"/>
          <w:color w:val="262626"/>
          <w:sz w:val="44"/>
          <w:szCs w:val="74"/>
          <w:lang w:eastAsia="en-US"/>
        </w:rPr>
      </w:pPr>
      <w:r w:rsidRPr="00D21F9E">
        <w:rPr>
          <w:rFonts w:cs="Helvetica Neue"/>
          <w:color w:val="262626"/>
          <w:sz w:val="44"/>
          <w:szCs w:val="74"/>
          <w:lang w:eastAsia="en-US"/>
        </w:rPr>
        <w:t>Diabetes Education</w:t>
      </w:r>
    </w:p>
    <w:p w14:paraId="39D48091" w14:textId="77777777" w:rsidR="00D21F9E" w:rsidRDefault="00D21F9E" w:rsidP="00D21F9E">
      <w:pPr>
        <w:widowControl w:val="0"/>
        <w:autoSpaceDE w:val="0"/>
        <w:autoSpaceDN w:val="0"/>
        <w:adjustRightInd w:val="0"/>
        <w:rPr>
          <w:rFonts w:cs="Times"/>
          <w:color w:val="262626"/>
          <w:sz w:val="18"/>
          <w:szCs w:val="32"/>
          <w:lang w:eastAsia="en-US"/>
        </w:rPr>
      </w:pPr>
    </w:p>
    <w:p w14:paraId="4BFF0DE9"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Methodist helps you to take control of your diabetes through classes led by nurse practitioners, pharmacists and dietitians at several locations.</w:t>
      </w:r>
    </w:p>
    <w:p w14:paraId="2854FF16" w14:textId="77777777" w:rsidR="00D21F9E" w:rsidRPr="00D21F9E" w:rsidRDefault="00D21F9E" w:rsidP="00D21F9E">
      <w:pPr>
        <w:widowControl w:val="0"/>
        <w:autoSpaceDE w:val="0"/>
        <w:autoSpaceDN w:val="0"/>
        <w:adjustRightInd w:val="0"/>
        <w:rPr>
          <w:rFonts w:cs="Helvetica Neue"/>
          <w:color w:val="23448D"/>
          <w:lang w:eastAsia="en-US"/>
        </w:rPr>
      </w:pPr>
    </w:p>
    <w:p w14:paraId="12C57CBD" w14:textId="77777777" w:rsidR="00D21F9E" w:rsidRPr="00D21F9E" w:rsidRDefault="00D21F9E" w:rsidP="00D21F9E">
      <w:pPr>
        <w:widowControl w:val="0"/>
        <w:autoSpaceDE w:val="0"/>
        <w:autoSpaceDN w:val="0"/>
        <w:adjustRightInd w:val="0"/>
        <w:rPr>
          <w:rFonts w:cs="Helvetica Neue"/>
          <w:color w:val="23448D"/>
          <w:sz w:val="36"/>
          <w:szCs w:val="54"/>
          <w:lang w:eastAsia="en-US"/>
        </w:rPr>
      </w:pPr>
      <w:r w:rsidRPr="00D21F9E">
        <w:rPr>
          <w:rFonts w:cs="Helvetica Neue"/>
          <w:color w:val="23448D"/>
          <w:sz w:val="36"/>
          <w:szCs w:val="54"/>
          <w:lang w:eastAsia="en-US"/>
        </w:rPr>
        <w:t>Programs at Methodist South</w:t>
      </w:r>
    </w:p>
    <w:p w14:paraId="3D4F1103" w14:textId="77777777" w:rsidR="00D21F9E" w:rsidRPr="00D21F9E" w:rsidRDefault="00D21F9E" w:rsidP="00D21F9E">
      <w:pPr>
        <w:widowControl w:val="0"/>
        <w:autoSpaceDE w:val="0"/>
        <w:autoSpaceDN w:val="0"/>
        <w:adjustRightInd w:val="0"/>
        <w:rPr>
          <w:rFonts w:cs="Helvetica Neue"/>
          <w:color w:val="409D45"/>
          <w:sz w:val="28"/>
          <w:szCs w:val="46"/>
          <w:lang w:eastAsia="en-US"/>
        </w:rPr>
      </w:pPr>
      <w:r w:rsidRPr="00D21F9E">
        <w:rPr>
          <w:rFonts w:cs="Helvetica Neue"/>
          <w:color w:val="409D45"/>
          <w:sz w:val="28"/>
          <w:szCs w:val="46"/>
          <w:lang w:eastAsia="en-US"/>
        </w:rPr>
        <w:t>Diabetes Education Program</w:t>
      </w:r>
    </w:p>
    <w:p w14:paraId="1D4C7C54"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Fridays at Noon - 1:00 pm for 5 weeks</w:t>
      </w:r>
    </w:p>
    <w:p w14:paraId="1A4A6CFF"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Methodist South Hospital</w:t>
      </w:r>
    </w:p>
    <w:p w14:paraId="34443B3E"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Free of Charge; registration required</w:t>
      </w:r>
    </w:p>
    <w:p w14:paraId="38A193BD"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Contact Annette Caple at 901.516.3774 or 901.418.0278</w:t>
      </w:r>
    </w:p>
    <w:p w14:paraId="29AD87D0"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As a part of this free, five-week clinic, our specialized team of nurse practitioners, pharmacists ad dietitians will proves blood pressure checks, weight monitoring, nutrition counseling, education, resource referrals, support, and consultations.</w:t>
      </w:r>
    </w:p>
    <w:p w14:paraId="01682831" w14:textId="77777777" w:rsidR="00D21F9E" w:rsidRDefault="00D21F9E" w:rsidP="00D21F9E">
      <w:pPr>
        <w:widowControl w:val="0"/>
        <w:autoSpaceDE w:val="0"/>
        <w:autoSpaceDN w:val="0"/>
        <w:adjustRightInd w:val="0"/>
        <w:rPr>
          <w:rFonts w:cs="Helvetica Neue"/>
          <w:color w:val="23448D"/>
          <w:sz w:val="36"/>
          <w:szCs w:val="54"/>
          <w:lang w:eastAsia="en-US"/>
        </w:rPr>
      </w:pPr>
    </w:p>
    <w:p w14:paraId="013FFB5A" w14:textId="77777777" w:rsidR="00D21F9E" w:rsidRPr="00D21F9E" w:rsidRDefault="00D21F9E" w:rsidP="00D21F9E">
      <w:pPr>
        <w:widowControl w:val="0"/>
        <w:autoSpaceDE w:val="0"/>
        <w:autoSpaceDN w:val="0"/>
        <w:adjustRightInd w:val="0"/>
        <w:rPr>
          <w:rFonts w:cs="Helvetica Neue"/>
          <w:color w:val="23448D"/>
          <w:sz w:val="36"/>
          <w:szCs w:val="54"/>
          <w:lang w:eastAsia="en-US"/>
        </w:rPr>
      </w:pPr>
      <w:r w:rsidRPr="00D21F9E">
        <w:rPr>
          <w:rFonts w:cs="Helvetica Neue"/>
          <w:color w:val="23448D"/>
          <w:sz w:val="36"/>
          <w:szCs w:val="54"/>
          <w:lang w:eastAsia="en-US"/>
        </w:rPr>
        <w:t>Programs at Methodist Germantown</w:t>
      </w:r>
    </w:p>
    <w:p w14:paraId="10826E1D" w14:textId="1DCD4121" w:rsidR="00A915EB" w:rsidRPr="00A915EB" w:rsidRDefault="00A915EB" w:rsidP="00D21F9E">
      <w:pPr>
        <w:widowControl w:val="0"/>
        <w:autoSpaceDE w:val="0"/>
        <w:autoSpaceDN w:val="0"/>
        <w:adjustRightInd w:val="0"/>
        <w:rPr>
          <w:rFonts w:cs="Helvetica Neue"/>
          <w:lang w:eastAsia="en-US"/>
        </w:rPr>
      </w:pPr>
      <w:r>
        <w:rPr>
          <w:rFonts w:cs="Helvetica Neue"/>
          <w:lang w:eastAsia="en-US"/>
        </w:rPr>
        <w:t>[Left Column]</w:t>
      </w:r>
    </w:p>
    <w:p w14:paraId="0E9A556F" w14:textId="77777777" w:rsidR="00D21F9E" w:rsidRPr="00D21F9E" w:rsidRDefault="00D21F9E" w:rsidP="00D21F9E">
      <w:pPr>
        <w:widowControl w:val="0"/>
        <w:autoSpaceDE w:val="0"/>
        <w:autoSpaceDN w:val="0"/>
        <w:adjustRightInd w:val="0"/>
        <w:rPr>
          <w:rFonts w:cs="Helvetica Neue"/>
          <w:color w:val="409D45"/>
          <w:sz w:val="28"/>
          <w:szCs w:val="46"/>
          <w:lang w:eastAsia="en-US"/>
        </w:rPr>
      </w:pPr>
      <w:r w:rsidRPr="00D21F9E">
        <w:rPr>
          <w:rFonts w:cs="Helvetica Neue"/>
          <w:color w:val="409D45"/>
          <w:sz w:val="28"/>
          <w:szCs w:val="46"/>
          <w:lang w:eastAsia="en-US"/>
        </w:rPr>
        <w:t>Diabetes Classes</w:t>
      </w:r>
    </w:p>
    <w:p w14:paraId="51CC3D78" w14:textId="77777777"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If you've been diagnosed with diabetes, classes may be covered by your insurance. Methodist Germantown's diabetes services have received national recognition from the American Diabetes Association. Our diabetes coordinators can also meet with you one-on-one to discuss your diet and insulin medication.</w:t>
      </w:r>
    </w:p>
    <w:p w14:paraId="00C0BDAD" w14:textId="7D073809" w:rsidR="00A915EB" w:rsidRPr="00A915EB" w:rsidRDefault="00A915EB" w:rsidP="00D21F9E">
      <w:pPr>
        <w:widowControl w:val="0"/>
        <w:autoSpaceDE w:val="0"/>
        <w:autoSpaceDN w:val="0"/>
        <w:adjustRightInd w:val="0"/>
        <w:rPr>
          <w:rFonts w:cs="Helvetica Neue"/>
          <w:lang w:eastAsia="en-US"/>
        </w:rPr>
      </w:pPr>
      <w:r>
        <w:rPr>
          <w:rFonts w:cs="Helvetica Neue"/>
          <w:lang w:eastAsia="en-US"/>
        </w:rPr>
        <w:t>[Middle Column]</w:t>
      </w:r>
    </w:p>
    <w:p w14:paraId="235F0823" w14:textId="77777777" w:rsidR="00D21F9E" w:rsidRPr="00D21F9E" w:rsidRDefault="00D21F9E" w:rsidP="00D21F9E">
      <w:pPr>
        <w:widowControl w:val="0"/>
        <w:autoSpaceDE w:val="0"/>
        <w:autoSpaceDN w:val="0"/>
        <w:adjustRightInd w:val="0"/>
        <w:rPr>
          <w:rFonts w:cs="Helvetica Neue"/>
          <w:color w:val="409D45"/>
          <w:sz w:val="28"/>
          <w:szCs w:val="46"/>
          <w:lang w:eastAsia="en-US"/>
        </w:rPr>
      </w:pPr>
      <w:r w:rsidRPr="00D21F9E">
        <w:rPr>
          <w:rFonts w:cs="Helvetica Neue"/>
          <w:color w:val="409D45"/>
          <w:sz w:val="28"/>
          <w:szCs w:val="46"/>
          <w:lang w:eastAsia="en-US"/>
        </w:rPr>
        <w:t>Gestational Diabetes Class</w:t>
      </w:r>
    </w:p>
    <w:p w14:paraId="0FC7F94A"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Tuesdays | 1:00 - 4:00 p.m.</w:t>
      </w:r>
    </w:p>
    <w:p w14:paraId="05B345CE"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Methodist Le Bonheur Germantown Annex</w:t>
      </w:r>
    </w:p>
    <w:p w14:paraId="4989B2F9"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(Across Poplar Ave. from the hospital)</w:t>
      </w:r>
    </w:p>
    <w:p w14:paraId="42A3CAB5"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Registration and payment required. Call 901.516.9000</w:t>
      </w:r>
    </w:p>
    <w:p w14:paraId="20A449D6"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Expectant mothers receive glucose-meter training, meal planning and a gestational diabetes management plan in this three-hour class.</w:t>
      </w:r>
    </w:p>
    <w:p w14:paraId="18FDA57C" w14:textId="1B52EB3F" w:rsidR="00A915EB" w:rsidRPr="00A915EB" w:rsidRDefault="00A915EB" w:rsidP="00A915EB">
      <w:pPr>
        <w:widowControl w:val="0"/>
        <w:autoSpaceDE w:val="0"/>
        <w:autoSpaceDN w:val="0"/>
        <w:adjustRightInd w:val="0"/>
        <w:rPr>
          <w:rFonts w:cs="Helvetica Neue"/>
          <w:lang w:eastAsia="en-US"/>
        </w:rPr>
      </w:pPr>
      <w:r>
        <w:rPr>
          <w:rFonts w:cs="Helvetica Neue"/>
          <w:lang w:eastAsia="en-US"/>
        </w:rPr>
        <w:t>[Right Column]</w:t>
      </w:r>
    </w:p>
    <w:p w14:paraId="59B1668A" w14:textId="77777777" w:rsidR="00D21F9E" w:rsidRPr="00D21F9E" w:rsidRDefault="00D21F9E" w:rsidP="00D21F9E">
      <w:pPr>
        <w:widowControl w:val="0"/>
        <w:autoSpaceDE w:val="0"/>
        <w:autoSpaceDN w:val="0"/>
        <w:adjustRightInd w:val="0"/>
        <w:rPr>
          <w:rFonts w:cs="Helvetica Neue"/>
          <w:color w:val="409D45"/>
          <w:sz w:val="28"/>
          <w:szCs w:val="46"/>
          <w:lang w:eastAsia="en-US"/>
        </w:rPr>
      </w:pPr>
      <w:r w:rsidRPr="00D21F9E">
        <w:rPr>
          <w:rFonts w:cs="Helvetica Neue"/>
          <w:color w:val="409D45"/>
          <w:sz w:val="28"/>
          <w:szCs w:val="46"/>
          <w:lang w:eastAsia="en-US"/>
        </w:rPr>
        <w:t>One-on-One Diabetes Education - Insulin Training</w:t>
      </w:r>
    </w:p>
    <w:p w14:paraId="05B7A722"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Individual appointments available. Payment required.</w:t>
      </w:r>
    </w:p>
    <w:p w14:paraId="71938583"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Call Kristy Merritt at 901.516.6616</w:t>
      </w:r>
    </w:p>
    <w:p w14:paraId="4375DB57" w14:textId="77777777"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This is a one-on-one educational session for insulin administration only. The training session lasts between 30 minutes and an hour.</w:t>
      </w:r>
    </w:p>
    <w:p w14:paraId="57178469" w14:textId="77777777" w:rsidR="00A915EB" w:rsidRPr="00D21F9E" w:rsidRDefault="00A915EB" w:rsidP="00D21F9E">
      <w:pPr>
        <w:widowControl w:val="0"/>
        <w:autoSpaceDE w:val="0"/>
        <w:autoSpaceDN w:val="0"/>
        <w:adjustRightInd w:val="0"/>
        <w:rPr>
          <w:rFonts w:cs="Times"/>
          <w:color w:val="262626"/>
          <w:lang w:eastAsia="en-US"/>
        </w:rPr>
      </w:pPr>
    </w:p>
    <w:p w14:paraId="1B6C700D" w14:textId="77777777" w:rsidR="00D21F9E" w:rsidRPr="00D21F9E" w:rsidRDefault="00D21F9E" w:rsidP="00D21F9E">
      <w:pPr>
        <w:widowControl w:val="0"/>
        <w:autoSpaceDE w:val="0"/>
        <w:autoSpaceDN w:val="0"/>
        <w:adjustRightInd w:val="0"/>
        <w:rPr>
          <w:rFonts w:cs="Helvetica Neue"/>
          <w:color w:val="409D45"/>
          <w:sz w:val="28"/>
          <w:szCs w:val="46"/>
          <w:lang w:eastAsia="en-US"/>
        </w:rPr>
      </w:pPr>
      <w:r w:rsidRPr="00D21F9E">
        <w:rPr>
          <w:rFonts w:cs="Helvetica Neue"/>
          <w:color w:val="409D45"/>
          <w:sz w:val="28"/>
          <w:szCs w:val="46"/>
          <w:lang w:eastAsia="en-US"/>
        </w:rPr>
        <w:t>Diabetes Education Class</w:t>
      </w:r>
    </w:p>
    <w:p w14:paraId="2A13553A"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Thursdays | 9:30 a.m. - 12:30 p.m. or 2:00 p.m. - 5:00 p.m. (Two sessions available)</w:t>
      </w:r>
    </w:p>
    <w:p w14:paraId="42B955E1"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Methodist Le Bonheur Germantown Annex</w:t>
      </w:r>
    </w:p>
    <w:p w14:paraId="5B208156"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(Across Poplar Ave. from the hospital)</w:t>
      </w:r>
    </w:p>
    <w:p w14:paraId="090EAFF7"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Registration and payment required. Call 901-516-9000</w:t>
      </w:r>
    </w:p>
    <w:p w14:paraId="1381438A"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Following recommendations from the American Diabetes Association, this customized teaching plan covers meal planning, monitoring, medication and exercise. Patients meet individually with our staff to determine educational goals and the teaching plan. After attending classes, patients again meet individually with a diabetes coordinator for follow-up. The program may be completed in 1-12 months.</w:t>
      </w:r>
    </w:p>
    <w:p w14:paraId="13DA8EEF" w14:textId="77777777" w:rsidR="00D21F9E" w:rsidRDefault="00D21F9E" w:rsidP="00D21F9E">
      <w:pPr>
        <w:widowControl w:val="0"/>
        <w:autoSpaceDE w:val="0"/>
        <w:autoSpaceDN w:val="0"/>
        <w:adjustRightInd w:val="0"/>
        <w:rPr>
          <w:rFonts w:cs="Helvetica Neue"/>
          <w:color w:val="23448D"/>
          <w:sz w:val="36"/>
          <w:szCs w:val="54"/>
          <w:lang w:eastAsia="en-US"/>
        </w:rPr>
      </w:pPr>
    </w:p>
    <w:p w14:paraId="6108D06F" w14:textId="77777777" w:rsidR="00D21F9E" w:rsidRPr="00D21F9E" w:rsidRDefault="00D21F9E" w:rsidP="00D21F9E">
      <w:pPr>
        <w:widowControl w:val="0"/>
        <w:autoSpaceDE w:val="0"/>
        <w:autoSpaceDN w:val="0"/>
        <w:adjustRightInd w:val="0"/>
        <w:rPr>
          <w:rFonts w:cs="Helvetica Neue"/>
          <w:color w:val="23448D"/>
          <w:sz w:val="36"/>
          <w:szCs w:val="54"/>
          <w:lang w:eastAsia="en-US"/>
        </w:rPr>
      </w:pPr>
      <w:r w:rsidRPr="00D21F9E">
        <w:rPr>
          <w:rFonts w:cs="Helvetica Neue"/>
          <w:color w:val="23448D"/>
          <w:sz w:val="36"/>
          <w:szCs w:val="54"/>
          <w:lang w:eastAsia="en-US"/>
        </w:rPr>
        <w:t>Insurance Coverage for Classes</w:t>
      </w:r>
    </w:p>
    <w:p w14:paraId="2A312138" w14:textId="77777777"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For classes that require payment, most insurance plans cover the cost of diabetes education at the request of your physician. Check with your insurance company to find out if your plan covers classes.</w:t>
      </w:r>
    </w:p>
    <w:p w14:paraId="3C3F96A6" w14:textId="77777777" w:rsidR="00A915EB" w:rsidRPr="00D21F9E" w:rsidRDefault="00A915EB" w:rsidP="00D21F9E">
      <w:pPr>
        <w:widowControl w:val="0"/>
        <w:autoSpaceDE w:val="0"/>
        <w:autoSpaceDN w:val="0"/>
        <w:adjustRightInd w:val="0"/>
        <w:rPr>
          <w:rFonts w:cs="Times"/>
          <w:color w:val="262626"/>
          <w:lang w:eastAsia="en-US"/>
        </w:rPr>
      </w:pPr>
    </w:p>
    <w:p w14:paraId="39D43497" w14:textId="77777777" w:rsidR="00D21F9E" w:rsidRP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If yes, ask your doctor to complete the diabetes class referral form (PDF) and fax it to 901.516.4900.</w:t>
      </w:r>
    </w:p>
    <w:p w14:paraId="1CF25721" w14:textId="77777777" w:rsidR="00D21F9E" w:rsidRPr="00D21F9E" w:rsidRDefault="00D21F9E" w:rsidP="00D21F9E">
      <w:pPr>
        <w:widowControl w:val="0"/>
        <w:autoSpaceDE w:val="0"/>
        <w:autoSpaceDN w:val="0"/>
        <w:adjustRightInd w:val="0"/>
        <w:jc w:val="right"/>
        <w:rPr>
          <w:rFonts w:cs="Times"/>
          <w:color w:val="262626"/>
          <w:lang w:eastAsia="en-US"/>
        </w:rPr>
      </w:pPr>
      <w:r w:rsidRPr="00D21F9E">
        <w:rPr>
          <w:rFonts w:cs="Times"/>
          <w:color w:val="262626"/>
          <w:lang w:eastAsia="en-US"/>
        </w:rPr>
        <w:t xml:space="preserve">Go to: </w:t>
      </w:r>
      <w:r w:rsidRPr="00D21F9E">
        <w:rPr>
          <w:rFonts w:cs="Times"/>
          <w:color w:val="23448D"/>
          <w:lang w:eastAsia="en-US"/>
        </w:rPr>
        <w:t>Physical Activity | Healthy Eating</w:t>
      </w:r>
      <w:r w:rsidRPr="00D21F9E">
        <w:rPr>
          <w:rFonts w:cs="Times"/>
          <w:color w:val="262626"/>
          <w:lang w:eastAsia="en-US"/>
        </w:rPr>
        <w:t xml:space="preserve"> | </w:t>
      </w:r>
      <w:r w:rsidRPr="00D21F9E">
        <w:rPr>
          <w:rFonts w:cs="Times"/>
          <w:color w:val="23448D"/>
          <w:lang w:eastAsia="en-US"/>
        </w:rPr>
        <w:t>Caring for Diabetes</w:t>
      </w:r>
    </w:p>
    <w:p w14:paraId="18055167" w14:textId="77777777" w:rsidR="00D21F9E" w:rsidRPr="00D21F9E" w:rsidRDefault="00D21F9E" w:rsidP="00D21F9E">
      <w:pPr>
        <w:widowControl w:val="0"/>
        <w:autoSpaceDE w:val="0"/>
        <w:autoSpaceDN w:val="0"/>
        <w:adjustRightInd w:val="0"/>
        <w:rPr>
          <w:rFonts w:cs="Helvetica Neue"/>
          <w:color w:val="262626"/>
          <w:sz w:val="44"/>
          <w:szCs w:val="74"/>
          <w:lang w:eastAsia="en-US"/>
        </w:rPr>
      </w:pPr>
      <w:r w:rsidRPr="00D21F9E">
        <w:rPr>
          <w:rFonts w:cs="Helvetica Neue"/>
          <w:color w:val="262626"/>
          <w:sz w:val="44"/>
          <w:szCs w:val="74"/>
          <w:lang w:eastAsia="en-US"/>
        </w:rPr>
        <w:t>Physical Activity</w:t>
      </w:r>
    </w:p>
    <w:p w14:paraId="3816D742" w14:textId="77777777" w:rsidR="00A915EB"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Physical activity is another important part of your diabetes management plan. When you exercise, your muscles use sugar (glucose) for energy. Regular physical activity also helps your body use insulin more efficiently.</w:t>
      </w:r>
    </w:p>
    <w:p w14:paraId="1E6C4689" w14:textId="77777777" w:rsidR="00A915EB" w:rsidRDefault="00A915EB" w:rsidP="00D21F9E">
      <w:pPr>
        <w:widowControl w:val="0"/>
        <w:autoSpaceDE w:val="0"/>
        <w:autoSpaceDN w:val="0"/>
        <w:adjustRightInd w:val="0"/>
        <w:rPr>
          <w:rFonts w:cs="Times"/>
          <w:color w:val="262626"/>
          <w:lang w:eastAsia="en-US"/>
        </w:rPr>
      </w:pPr>
    </w:p>
    <w:p w14:paraId="755BBC5C" w14:textId="77777777" w:rsidR="00A915EB"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These factors work together to lower your blood sugar level. The more strenuous your workout, the longer the effect lasts. But even light activities--such as housework, gardening or being on your feet for extended periods--can improve your blood sugar level.</w:t>
      </w:r>
    </w:p>
    <w:p w14:paraId="112965A2" w14:textId="77777777" w:rsidR="00A915EB" w:rsidRDefault="00A915EB" w:rsidP="00D21F9E">
      <w:pPr>
        <w:widowControl w:val="0"/>
        <w:autoSpaceDE w:val="0"/>
        <w:autoSpaceDN w:val="0"/>
        <w:adjustRightInd w:val="0"/>
        <w:rPr>
          <w:rFonts w:cs="Times"/>
          <w:color w:val="262626"/>
          <w:lang w:eastAsia="en-US"/>
        </w:rPr>
      </w:pPr>
    </w:p>
    <w:p w14:paraId="081843C1" w14:textId="5B5619D2"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What to do:</w:t>
      </w:r>
    </w:p>
    <w:p w14:paraId="7C2CB13E" w14:textId="77777777" w:rsidR="00A915EB" w:rsidRPr="00D21F9E" w:rsidRDefault="00A915EB" w:rsidP="00D21F9E">
      <w:pPr>
        <w:widowControl w:val="0"/>
        <w:autoSpaceDE w:val="0"/>
        <w:autoSpaceDN w:val="0"/>
        <w:adjustRightInd w:val="0"/>
        <w:rPr>
          <w:rFonts w:cs="Times"/>
          <w:color w:val="262626"/>
          <w:lang w:eastAsia="en-US"/>
        </w:rPr>
      </w:pPr>
    </w:p>
    <w:p w14:paraId="25EBF23F" w14:textId="77777777" w:rsidR="00D21F9E" w:rsidRPr="00A915EB" w:rsidRDefault="00D21F9E" w:rsidP="00A915EB">
      <w:pPr>
        <w:pStyle w:val="ListParagraph"/>
        <w:widowControl w:val="0"/>
        <w:numPr>
          <w:ilvl w:val="0"/>
          <w:numId w:val="13"/>
        </w:numPr>
        <w:tabs>
          <w:tab w:val="left" w:pos="220"/>
          <w:tab w:val="left" w:pos="720"/>
        </w:tabs>
        <w:autoSpaceDE w:val="0"/>
        <w:autoSpaceDN w:val="0"/>
        <w:adjustRightInd w:val="0"/>
        <w:rPr>
          <w:rFonts w:cs="Times"/>
          <w:color w:val="262626"/>
          <w:lang w:eastAsia="en-US"/>
        </w:rPr>
      </w:pPr>
      <w:r w:rsidRPr="00A915EB">
        <w:rPr>
          <w:rFonts w:cs="Times"/>
          <w:color w:val="262626"/>
          <w:lang w:eastAsia="en-US"/>
        </w:rPr>
        <w:t>Talk to your doctor about exercise plan.</w:t>
      </w:r>
    </w:p>
    <w:p w14:paraId="67B91807" w14:textId="77777777" w:rsidR="00D21F9E" w:rsidRPr="00A915EB" w:rsidRDefault="00D21F9E" w:rsidP="00A915EB">
      <w:pPr>
        <w:pStyle w:val="ListParagraph"/>
        <w:widowControl w:val="0"/>
        <w:numPr>
          <w:ilvl w:val="0"/>
          <w:numId w:val="13"/>
        </w:numPr>
        <w:tabs>
          <w:tab w:val="left" w:pos="220"/>
          <w:tab w:val="left" w:pos="720"/>
        </w:tabs>
        <w:autoSpaceDE w:val="0"/>
        <w:autoSpaceDN w:val="0"/>
        <w:adjustRightInd w:val="0"/>
        <w:rPr>
          <w:rFonts w:cs="Times"/>
          <w:color w:val="262626"/>
          <w:lang w:eastAsia="en-US"/>
        </w:rPr>
      </w:pPr>
      <w:r w:rsidRPr="00A915EB">
        <w:rPr>
          <w:rFonts w:cs="Times"/>
          <w:color w:val="262626"/>
          <w:lang w:eastAsia="en-US"/>
        </w:rPr>
        <w:t>Keep an exercise schedule.</w:t>
      </w:r>
    </w:p>
    <w:p w14:paraId="42DBA6C6" w14:textId="77777777" w:rsidR="00D21F9E" w:rsidRDefault="00D21F9E" w:rsidP="00A915EB">
      <w:pPr>
        <w:pStyle w:val="ListParagraph"/>
        <w:widowControl w:val="0"/>
        <w:numPr>
          <w:ilvl w:val="0"/>
          <w:numId w:val="13"/>
        </w:numPr>
        <w:tabs>
          <w:tab w:val="left" w:pos="220"/>
          <w:tab w:val="left" w:pos="720"/>
        </w:tabs>
        <w:autoSpaceDE w:val="0"/>
        <w:autoSpaceDN w:val="0"/>
        <w:adjustRightInd w:val="0"/>
        <w:rPr>
          <w:rFonts w:cs="Times"/>
          <w:color w:val="262626"/>
          <w:lang w:eastAsia="en-US"/>
        </w:rPr>
      </w:pPr>
      <w:r w:rsidRPr="00A915EB">
        <w:rPr>
          <w:rFonts w:cs="Times"/>
          <w:color w:val="262626"/>
          <w:lang w:eastAsia="en-US"/>
        </w:rPr>
        <w:t>Stay hydrated.</w:t>
      </w:r>
    </w:p>
    <w:p w14:paraId="66A3253D" w14:textId="77777777" w:rsidR="00A915EB" w:rsidRPr="00A915EB" w:rsidRDefault="00A915EB" w:rsidP="00A915EB">
      <w:pPr>
        <w:widowControl w:val="0"/>
        <w:tabs>
          <w:tab w:val="left" w:pos="220"/>
          <w:tab w:val="left" w:pos="720"/>
        </w:tabs>
        <w:autoSpaceDE w:val="0"/>
        <w:autoSpaceDN w:val="0"/>
        <w:adjustRightInd w:val="0"/>
        <w:rPr>
          <w:rFonts w:cs="Times"/>
          <w:color w:val="262626"/>
          <w:lang w:eastAsia="en-US"/>
        </w:rPr>
      </w:pPr>
    </w:p>
    <w:p w14:paraId="74E5CEA1" w14:textId="2F34E921" w:rsidR="00A915EB" w:rsidRPr="00A915EB" w:rsidRDefault="00D21F9E" w:rsidP="00A915EB">
      <w:pPr>
        <w:widowControl w:val="0"/>
        <w:autoSpaceDE w:val="0"/>
        <w:autoSpaceDN w:val="0"/>
        <w:adjustRightInd w:val="0"/>
        <w:rPr>
          <w:rFonts w:cs="Helvetica Neue"/>
          <w:color w:val="23448D"/>
          <w:sz w:val="36"/>
          <w:szCs w:val="54"/>
          <w:lang w:eastAsia="en-US"/>
        </w:rPr>
      </w:pPr>
      <w:r w:rsidRPr="00D21F9E">
        <w:rPr>
          <w:rFonts w:cs="Helvetica Neue"/>
          <w:color w:val="23448D"/>
          <w:sz w:val="36"/>
          <w:szCs w:val="54"/>
          <w:lang w:eastAsia="en-US"/>
        </w:rPr>
        <w:t>Gym Memberships and Classes</w:t>
      </w:r>
    </w:p>
    <w:p w14:paraId="4C1E9593" w14:textId="77777777" w:rsidR="00D21F9E" w:rsidRPr="00D21F9E" w:rsidRDefault="00D21F9E" w:rsidP="00D21F9E">
      <w:pPr>
        <w:widowControl w:val="0"/>
        <w:numPr>
          <w:ilvl w:val="0"/>
          <w:numId w:val="9"/>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YMCA</w:t>
      </w:r>
    </w:p>
    <w:p w14:paraId="4C5CFA4C" w14:textId="77777777" w:rsidR="00D21F9E" w:rsidRPr="00D21F9E" w:rsidRDefault="00D21F9E" w:rsidP="00D21F9E">
      <w:pPr>
        <w:widowControl w:val="0"/>
        <w:numPr>
          <w:ilvl w:val="0"/>
          <w:numId w:val="9"/>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Group Fitness</w:t>
      </w:r>
    </w:p>
    <w:p w14:paraId="25FB23E8" w14:textId="77777777" w:rsidR="00D21F9E" w:rsidRPr="00D21F9E" w:rsidRDefault="00D21F9E" w:rsidP="00D21F9E">
      <w:pPr>
        <w:widowControl w:val="0"/>
        <w:numPr>
          <w:ilvl w:val="0"/>
          <w:numId w:val="9"/>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Local Events</w:t>
      </w:r>
    </w:p>
    <w:p w14:paraId="2E9D3D25" w14:textId="77777777" w:rsidR="00D21F9E" w:rsidRPr="00D21F9E" w:rsidRDefault="00D21F9E" w:rsidP="00D21F9E">
      <w:pPr>
        <w:widowControl w:val="0"/>
        <w:autoSpaceDE w:val="0"/>
        <w:autoSpaceDN w:val="0"/>
        <w:adjustRightInd w:val="0"/>
        <w:jc w:val="right"/>
        <w:rPr>
          <w:rFonts w:cs="Times"/>
          <w:color w:val="262626"/>
          <w:lang w:eastAsia="en-US"/>
        </w:rPr>
      </w:pPr>
      <w:r w:rsidRPr="00D21F9E">
        <w:rPr>
          <w:rFonts w:cs="Times"/>
          <w:color w:val="262626"/>
          <w:lang w:eastAsia="en-US"/>
        </w:rPr>
        <w:t xml:space="preserve">Go to: </w:t>
      </w:r>
      <w:r w:rsidRPr="00D21F9E">
        <w:rPr>
          <w:rFonts w:cs="Times"/>
          <w:color w:val="23448D"/>
          <w:lang w:eastAsia="en-US"/>
        </w:rPr>
        <w:t>Diabetes Education</w:t>
      </w:r>
      <w:r w:rsidRPr="00D21F9E">
        <w:rPr>
          <w:rFonts w:cs="Times"/>
          <w:color w:val="262626"/>
          <w:lang w:eastAsia="en-US"/>
        </w:rPr>
        <w:t xml:space="preserve"> | </w:t>
      </w:r>
      <w:r w:rsidRPr="00D21F9E">
        <w:rPr>
          <w:rFonts w:cs="Times"/>
          <w:color w:val="23448D"/>
          <w:lang w:eastAsia="en-US"/>
        </w:rPr>
        <w:t>Healthy Eating</w:t>
      </w:r>
      <w:r w:rsidRPr="00D21F9E">
        <w:rPr>
          <w:rFonts w:cs="Times"/>
          <w:color w:val="262626"/>
          <w:lang w:eastAsia="en-US"/>
        </w:rPr>
        <w:t xml:space="preserve"> | </w:t>
      </w:r>
      <w:r w:rsidRPr="00D21F9E">
        <w:rPr>
          <w:rFonts w:cs="Times"/>
          <w:color w:val="23448D"/>
          <w:lang w:eastAsia="en-US"/>
        </w:rPr>
        <w:t>Caring for Diabetes</w:t>
      </w:r>
    </w:p>
    <w:p w14:paraId="613F8151" w14:textId="77777777" w:rsidR="00D21F9E" w:rsidRPr="00D21F9E" w:rsidRDefault="00D21F9E" w:rsidP="00D21F9E">
      <w:pPr>
        <w:widowControl w:val="0"/>
        <w:autoSpaceDE w:val="0"/>
        <w:autoSpaceDN w:val="0"/>
        <w:adjustRightInd w:val="0"/>
        <w:rPr>
          <w:rFonts w:cs="Helvetica Neue"/>
          <w:color w:val="262626"/>
          <w:sz w:val="44"/>
          <w:szCs w:val="74"/>
          <w:lang w:eastAsia="en-US"/>
        </w:rPr>
      </w:pPr>
      <w:r w:rsidRPr="00D21F9E">
        <w:rPr>
          <w:rFonts w:cs="Helvetica Neue"/>
          <w:color w:val="262626"/>
          <w:sz w:val="44"/>
          <w:szCs w:val="74"/>
          <w:lang w:eastAsia="en-US"/>
        </w:rPr>
        <w:t>Healthy Eating</w:t>
      </w:r>
    </w:p>
    <w:p w14:paraId="5C50E833" w14:textId="77777777"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Healthy eating is a cornerstone of health living--with or without diabetes. But if you diabetes, you need to know how foods affect your blood sugar levels. It’s not only the type of food you eat but also how you eat and the combinations of food types you eat.</w:t>
      </w:r>
    </w:p>
    <w:p w14:paraId="0BD6CC62" w14:textId="77777777" w:rsidR="00A915EB" w:rsidRPr="00D21F9E" w:rsidRDefault="00A915EB" w:rsidP="00D21F9E">
      <w:pPr>
        <w:widowControl w:val="0"/>
        <w:autoSpaceDE w:val="0"/>
        <w:autoSpaceDN w:val="0"/>
        <w:adjustRightInd w:val="0"/>
        <w:rPr>
          <w:rFonts w:cs="Times"/>
          <w:color w:val="262626"/>
          <w:lang w:eastAsia="en-US"/>
        </w:rPr>
      </w:pPr>
    </w:p>
    <w:p w14:paraId="26E8DC52" w14:textId="77777777" w:rsidR="00D21F9E" w:rsidRDefault="00D21F9E" w:rsidP="00D21F9E">
      <w:pPr>
        <w:widowControl w:val="0"/>
        <w:autoSpaceDE w:val="0"/>
        <w:autoSpaceDN w:val="0"/>
        <w:adjustRightInd w:val="0"/>
        <w:rPr>
          <w:rFonts w:cs="Times"/>
          <w:color w:val="262626"/>
          <w:lang w:eastAsia="en-US"/>
        </w:rPr>
      </w:pPr>
      <w:r w:rsidRPr="00D21F9E">
        <w:rPr>
          <w:rFonts w:cs="Times"/>
          <w:color w:val="262626"/>
          <w:lang w:eastAsia="en-US"/>
        </w:rPr>
        <w:t>What to do:</w:t>
      </w:r>
    </w:p>
    <w:p w14:paraId="4A6B7423" w14:textId="77777777" w:rsidR="00A915EB" w:rsidRPr="00D21F9E" w:rsidRDefault="00A915EB" w:rsidP="00D21F9E">
      <w:pPr>
        <w:widowControl w:val="0"/>
        <w:autoSpaceDE w:val="0"/>
        <w:autoSpaceDN w:val="0"/>
        <w:adjustRightInd w:val="0"/>
        <w:rPr>
          <w:rFonts w:cs="Times"/>
          <w:color w:val="262626"/>
          <w:lang w:eastAsia="en-US"/>
        </w:rPr>
      </w:pPr>
    </w:p>
    <w:p w14:paraId="4E590FED" w14:textId="77777777" w:rsidR="00D21F9E" w:rsidRPr="00D21F9E" w:rsidRDefault="00D21F9E" w:rsidP="00D21F9E">
      <w:pPr>
        <w:widowControl w:val="0"/>
        <w:numPr>
          <w:ilvl w:val="0"/>
          <w:numId w:val="10"/>
        </w:numPr>
        <w:tabs>
          <w:tab w:val="left" w:pos="220"/>
          <w:tab w:val="left" w:pos="720"/>
        </w:tabs>
        <w:autoSpaceDE w:val="0"/>
        <w:autoSpaceDN w:val="0"/>
        <w:adjustRightInd w:val="0"/>
        <w:ind w:hanging="720"/>
        <w:rPr>
          <w:rFonts w:cs="Times"/>
          <w:color w:val="262626"/>
          <w:lang w:eastAsia="en-US"/>
        </w:rPr>
      </w:pPr>
      <w:r w:rsidRPr="00D21F9E">
        <w:rPr>
          <w:rFonts w:cs="Times"/>
          <w:color w:val="262626"/>
          <w:lang w:eastAsia="en-US"/>
        </w:rPr>
        <w:t>Learn about carbohydrate counting and portion sizes.</w:t>
      </w:r>
    </w:p>
    <w:p w14:paraId="49C4E4A4" w14:textId="77777777" w:rsidR="00D21F9E" w:rsidRPr="00D21F9E" w:rsidRDefault="00D21F9E" w:rsidP="00D21F9E">
      <w:pPr>
        <w:widowControl w:val="0"/>
        <w:numPr>
          <w:ilvl w:val="0"/>
          <w:numId w:val="10"/>
        </w:numPr>
        <w:tabs>
          <w:tab w:val="left" w:pos="220"/>
          <w:tab w:val="left" w:pos="720"/>
        </w:tabs>
        <w:autoSpaceDE w:val="0"/>
        <w:autoSpaceDN w:val="0"/>
        <w:adjustRightInd w:val="0"/>
        <w:ind w:hanging="720"/>
        <w:rPr>
          <w:rFonts w:cs="Times"/>
          <w:color w:val="262626"/>
          <w:lang w:eastAsia="en-US"/>
        </w:rPr>
      </w:pPr>
      <w:r w:rsidRPr="00D21F9E">
        <w:rPr>
          <w:rFonts w:cs="Times"/>
          <w:color w:val="262626"/>
          <w:lang w:eastAsia="en-US"/>
        </w:rPr>
        <w:t>Make every meal well-balanced.</w:t>
      </w:r>
    </w:p>
    <w:p w14:paraId="218456D9" w14:textId="77777777" w:rsidR="00D21F9E" w:rsidRPr="00D21F9E" w:rsidRDefault="00D21F9E" w:rsidP="00D21F9E">
      <w:pPr>
        <w:widowControl w:val="0"/>
        <w:numPr>
          <w:ilvl w:val="0"/>
          <w:numId w:val="10"/>
        </w:numPr>
        <w:tabs>
          <w:tab w:val="left" w:pos="220"/>
          <w:tab w:val="left" w:pos="720"/>
        </w:tabs>
        <w:autoSpaceDE w:val="0"/>
        <w:autoSpaceDN w:val="0"/>
        <w:adjustRightInd w:val="0"/>
        <w:ind w:hanging="720"/>
        <w:rPr>
          <w:rFonts w:cs="Times"/>
          <w:color w:val="262626"/>
          <w:lang w:eastAsia="en-US"/>
        </w:rPr>
      </w:pPr>
      <w:r w:rsidRPr="00D21F9E">
        <w:rPr>
          <w:rFonts w:cs="Times"/>
          <w:color w:val="262626"/>
          <w:lang w:eastAsia="en-US"/>
        </w:rPr>
        <w:t>Coordinate meals with medications.</w:t>
      </w:r>
    </w:p>
    <w:p w14:paraId="6D04928E" w14:textId="77777777" w:rsidR="00D21F9E" w:rsidRDefault="00D21F9E" w:rsidP="00D21F9E">
      <w:pPr>
        <w:widowControl w:val="0"/>
        <w:numPr>
          <w:ilvl w:val="0"/>
          <w:numId w:val="10"/>
        </w:numPr>
        <w:tabs>
          <w:tab w:val="left" w:pos="220"/>
          <w:tab w:val="left" w:pos="720"/>
        </w:tabs>
        <w:autoSpaceDE w:val="0"/>
        <w:autoSpaceDN w:val="0"/>
        <w:adjustRightInd w:val="0"/>
        <w:ind w:hanging="720"/>
        <w:rPr>
          <w:rFonts w:cs="Times"/>
          <w:color w:val="262626"/>
          <w:lang w:eastAsia="en-US"/>
        </w:rPr>
      </w:pPr>
      <w:r w:rsidRPr="00D21F9E">
        <w:rPr>
          <w:rFonts w:cs="Times"/>
          <w:color w:val="262626"/>
          <w:lang w:eastAsia="en-US"/>
        </w:rPr>
        <w:t>Avoid sugar-sweetened beverages.</w:t>
      </w:r>
    </w:p>
    <w:p w14:paraId="1BE06D88" w14:textId="77777777" w:rsidR="00A915EB" w:rsidRPr="00D21F9E" w:rsidRDefault="00A915EB" w:rsidP="00A915EB">
      <w:pPr>
        <w:widowControl w:val="0"/>
        <w:tabs>
          <w:tab w:val="left" w:pos="220"/>
          <w:tab w:val="left" w:pos="720"/>
        </w:tabs>
        <w:autoSpaceDE w:val="0"/>
        <w:autoSpaceDN w:val="0"/>
        <w:adjustRightInd w:val="0"/>
        <w:ind w:left="720"/>
        <w:rPr>
          <w:rFonts w:cs="Times"/>
          <w:color w:val="262626"/>
          <w:lang w:eastAsia="en-US"/>
        </w:rPr>
      </w:pPr>
    </w:p>
    <w:p w14:paraId="6377359D" w14:textId="77777777" w:rsidR="00D21F9E" w:rsidRPr="00D21F9E" w:rsidRDefault="00D21F9E" w:rsidP="00D21F9E">
      <w:pPr>
        <w:widowControl w:val="0"/>
        <w:autoSpaceDE w:val="0"/>
        <w:autoSpaceDN w:val="0"/>
        <w:adjustRightInd w:val="0"/>
        <w:rPr>
          <w:rFonts w:cs="Helvetica Neue"/>
          <w:color w:val="23448D"/>
          <w:sz w:val="36"/>
          <w:szCs w:val="54"/>
          <w:lang w:eastAsia="en-US"/>
        </w:rPr>
      </w:pPr>
      <w:r w:rsidRPr="00D21F9E">
        <w:rPr>
          <w:rFonts w:cs="Helvetica Neue"/>
          <w:color w:val="23448D"/>
          <w:sz w:val="36"/>
          <w:szCs w:val="54"/>
          <w:lang w:eastAsia="en-US"/>
        </w:rPr>
        <w:t>Nutrition Classes, Farmer’s Market, Healthy Recipes</w:t>
      </w:r>
    </w:p>
    <w:p w14:paraId="6F50B4C1" w14:textId="77777777" w:rsidR="00D21F9E" w:rsidRPr="00D21F9E" w:rsidRDefault="00D21F9E" w:rsidP="00D21F9E">
      <w:pPr>
        <w:widowControl w:val="0"/>
        <w:numPr>
          <w:ilvl w:val="0"/>
          <w:numId w:val="11"/>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Church Health Center</w:t>
      </w:r>
    </w:p>
    <w:p w14:paraId="06333F76" w14:textId="77777777" w:rsidR="00D21F9E" w:rsidRPr="00D21F9E" w:rsidRDefault="00D21F9E" w:rsidP="00D21F9E">
      <w:pPr>
        <w:widowControl w:val="0"/>
        <w:numPr>
          <w:ilvl w:val="0"/>
          <w:numId w:val="11"/>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Community Gardens</w:t>
      </w:r>
    </w:p>
    <w:p w14:paraId="77164258" w14:textId="77777777" w:rsidR="00D21F9E" w:rsidRPr="00D21F9E" w:rsidRDefault="00D21F9E" w:rsidP="00D21F9E">
      <w:pPr>
        <w:widowControl w:val="0"/>
        <w:autoSpaceDE w:val="0"/>
        <w:autoSpaceDN w:val="0"/>
        <w:adjustRightInd w:val="0"/>
        <w:jc w:val="right"/>
        <w:rPr>
          <w:rFonts w:cs="Times"/>
          <w:color w:val="262626"/>
          <w:lang w:eastAsia="en-US"/>
        </w:rPr>
      </w:pPr>
      <w:r w:rsidRPr="00D21F9E">
        <w:rPr>
          <w:rFonts w:cs="Times"/>
          <w:color w:val="262626"/>
          <w:lang w:eastAsia="en-US"/>
        </w:rPr>
        <w:t xml:space="preserve">Go to: </w:t>
      </w:r>
      <w:r w:rsidRPr="00D21F9E">
        <w:rPr>
          <w:rFonts w:cs="Times"/>
          <w:color w:val="23448D"/>
          <w:lang w:eastAsia="en-US"/>
        </w:rPr>
        <w:t>Diabetes Education</w:t>
      </w:r>
      <w:r w:rsidRPr="00D21F9E">
        <w:rPr>
          <w:rFonts w:cs="Times"/>
          <w:color w:val="262626"/>
          <w:lang w:eastAsia="en-US"/>
        </w:rPr>
        <w:t xml:space="preserve"> | </w:t>
      </w:r>
      <w:r w:rsidRPr="00D21F9E">
        <w:rPr>
          <w:rFonts w:cs="Times"/>
          <w:color w:val="23448D"/>
          <w:lang w:eastAsia="en-US"/>
        </w:rPr>
        <w:t>Physical Activity | Caring for Diabetes</w:t>
      </w:r>
    </w:p>
    <w:p w14:paraId="2BFC17D1" w14:textId="77777777" w:rsidR="00D21F9E" w:rsidRPr="00D21F9E" w:rsidRDefault="00D21F9E" w:rsidP="00D21F9E">
      <w:pPr>
        <w:widowControl w:val="0"/>
        <w:autoSpaceDE w:val="0"/>
        <w:autoSpaceDN w:val="0"/>
        <w:adjustRightInd w:val="0"/>
        <w:rPr>
          <w:rFonts w:cs="Helvetica Neue"/>
          <w:color w:val="262626"/>
          <w:sz w:val="44"/>
          <w:szCs w:val="74"/>
          <w:lang w:eastAsia="en-US"/>
        </w:rPr>
      </w:pPr>
      <w:r w:rsidRPr="00D21F9E">
        <w:rPr>
          <w:rFonts w:cs="Helvetica Neue"/>
          <w:color w:val="262626"/>
          <w:sz w:val="44"/>
          <w:szCs w:val="74"/>
          <w:lang w:eastAsia="en-US"/>
        </w:rPr>
        <w:t>Caring for Diabetes</w:t>
      </w:r>
    </w:p>
    <w:p w14:paraId="012A6B7F" w14:textId="77777777" w:rsidR="00D21F9E" w:rsidRPr="00D21F9E" w:rsidRDefault="00D21F9E" w:rsidP="00D21F9E">
      <w:pPr>
        <w:widowControl w:val="0"/>
        <w:numPr>
          <w:ilvl w:val="0"/>
          <w:numId w:val="12"/>
        </w:numPr>
        <w:tabs>
          <w:tab w:val="left" w:pos="220"/>
          <w:tab w:val="left" w:pos="720"/>
        </w:tabs>
        <w:autoSpaceDE w:val="0"/>
        <w:autoSpaceDN w:val="0"/>
        <w:adjustRightInd w:val="0"/>
        <w:ind w:hanging="720"/>
        <w:rPr>
          <w:rFonts w:cs="Times"/>
          <w:color w:val="262626"/>
          <w:lang w:eastAsia="en-US"/>
        </w:rPr>
      </w:pPr>
      <w:r w:rsidRPr="00D21F9E">
        <w:rPr>
          <w:rFonts w:cs="Times"/>
          <w:color w:val="23448D"/>
          <w:lang w:eastAsia="en-US"/>
        </w:rPr>
        <w:t>My Diabetes Health Assessment</w:t>
      </w:r>
    </w:p>
    <w:p w14:paraId="03C6DCB3" w14:textId="536A8DF3" w:rsidR="00D21F9E" w:rsidRPr="00D21F9E" w:rsidRDefault="00D21F9E" w:rsidP="00D21F9E">
      <w:pPr>
        <w:jc w:val="right"/>
        <w:rPr>
          <w:b/>
        </w:rPr>
      </w:pPr>
      <w:r w:rsidRPr="00D21F9E">
        <w:rPr>
          <w:rFonts w:cs="Times"/>
          <w:color w:val="262626"/>
          <w:lang w:eastAsia="en-US"/>
        </w:rPr>
        <w:t xml:space="preserve">Go to: </w:t>
      </w:r>
      <w:r w:rsidRPr="00D21F9E">
        <w:rPr>
          <w:rFonts w:cs="Times"/>
          <w:color w:val="23448D"/>
          <w:lang w:eastAsia="en-US"/>
        </w:rPr>
        <w:t>Diabetes Education</w:t>
      </w:r>
      <w:r w:rsidRPr="00D21F9E">
        <w:rPr>
          <w:rFonts w:cs="Times"/>
          <w:color w:val="262626"/>
          <w:lang w:eastAsia="en-US"/>
        </w:rPr>
        <w:t xml:space="preserve"> | </w:t>
      </w:r>
      <w:r w:rsidRPr="00D21F9E">
        <w:rPr>
          <w:rFonts w:cs="Times"/>
          <w:color w:val="23448D"/>
          <w:lang w:eastAsia="en-US"/>
        </w:rPr>
        <w:t>Physical Activity | Healthy Eating</w:t>
      </w:r>
    </w:p>
    <w:p w14:paraId="6CCE1D9B" w14:textId="77777777" w:rsidR="00D21F9E" w:rsidRDefault="00D21F9E" w:rsidP="00D21F9E">
      <w:pPr>
        <w:rPr>
          <w:b/>
        </w:rPr>
      </w:pPr>
    </w:p>
    <w:p w14:paraId="3A52AC22" w14:textId="77777777" w:rsidR="00D21F9E" w:rsidRPr="00D21F9E" w:rsidRDefault="00D21F9E" w:rsidP="00D21F9E">
      <w:pPr>
        <w:rPr>
          <w:b/>
        </w:rPr>
      </w:pPr>
    </w:p>
    <w:p w14:paraId="1AEA7422" w14:textId="70D0B38A" w:rsidR="00D21F9E" w:rsidRDefault="00D21F9E" w:rsidP="005D3F16">
      <w:pPr>
        <w:pStyle w:val="ListParagraph"/>
        <w:numPr>
          <w:ilvl w:val="0"/>
          <w:numId w:val="1"/>
        </w:numPr>
        <w:rPr>
          <w:b/>
        </w:rPr>
      </w:pPr>
      <w:r>
        <w:rPr>
          <w:b/>
        </w:rPr>
        <w:t>Patientslikeme</w:t>
      </w:r>
      <w:r w:rsidR="00A915EB">
        <w:rPr>
          <w:b/>
        </w:rPr>
        <w:t xml:space="preserve">  </w:t>
      </w:r>
      <w:r w:rsidR="00A915EB">
        <w:t>(External Link)</w:t>
      </w:r>
    </w:p>
    <w:p w14:paraId="10A272B1" w14:textId="77777777" w:rsidR="00D21F9E" w:rsidRDefault="00D21F9E" w:rsidP="00D21F9E">
      <w:pPr>
        <w:rPr>
          <w:b/>
        </w:rPr>
      </w:pPr>
    </w:p>
    <w:p w14:paraId="698C842B" w14:textId="77777777" w:rsidR="00D21F9E" w:rsidRDefault="00D21F9E" w:rsidP="00D21F9E">
      <w:pPr>
        <w:rPr>
          <w:b/>
        </w:rPr>
      </w:pPr>
    </w:p>
    <w:p w14:paraId="4EB747B4" w14:textId="77777777" w:rsidR="00D21F9E" w:rsidRPr="00D21F9E" w:rsidRDefault="00D21F9E" w:rsidP="00D21F9E">
      <w:pPr>
        <w:rPr>
          <w:b/>
        </w:rPr>
      </w:pPr>
    </w:p>
    <w:p w14:paraId="5B50403F" w14:textId="30BD9059" w:rsidR="00D21F9E" w:rsidRDefault="00D21F9E" w:rsidP="005D3F16">
      <w:pPr>
        <w:pStyle w:val="ListParagraph"/>
        <w:numPr>
          <w:ilvl w:val="0"/>
          <w:numId w:val="1"/>
        </w:numPr>
        <w:rPr>
          <w:b/>
        </w:rPr>
      </w:pPr>
      <w:r>
        <w:rPr>
          <w:b/>
        </w:rPr>
        <w:t>My Diabetes Apps</w:t>
      </w:r>
    </w:p>
    <w:p w14:paraId="1CC788A2" w14:textId="77777777" w:rsidR="00D21F9E" w:rsidRDefault="00D21F9E" w:rsidP="00D21F9E">
      <w:pPr>
        <w:rPr>
          <w:b/>
        </w:rPr>
      </w:pPr>
    </w:p>
    <w:p w14:paraId="4621D4B8" w14:textId="4AE5D122" w:rsidR="00D21F9E" w:rsidRPr="00A915EB" w:rsidRDefault="00A915EB" w:rsidP="00D21F9E">
      <w:pPr>
        <w:rPr>
          <w:b/>
          <w:sz w:val="40"/>
          <w:szCs w:val="40"/>
        </w:rPr>
      </w:pPr>
      <w:r w:rsidRPr="00A915EB">
        <w:rPr>
          <w:rFonts w:cs="Helvetica Neue"/>
          <w:color w:val="1A1A1A"/>
          <w:sz w:val="40"/>
          <w:szCs w:val="40"/>
          <w:lang w:eastAsia="en-US"/>
        </w:rPr>
        <w:t>My Diabetes Apps</w:t>
      </w:r>
    </w:p>
    <w:p w14:paraId="5B0D0477" w14:textId="77777777" w:rsidR="00A915EB" w:rsidRDefault="00A915EB" w:rsidP="00A915EB"/>
    <w:p w14:paraId="08C72617" w14:textId="77777777" w:rsidR="00A915EB" w:rsidRDefault="00A915EB" w:rsidP="00A915EB">
      <w:r>
        <w:t>Some of our patients’ favorite smart phone applications to help you manage your diabetes are available for download below.  Try them out!</w:t>
      </w:r>
    </w:p>
    <w:p w14:paraId="6D94DDB1" w14:textId="77777777" w:rsidR="00A915EB" w:rsidRDefault="00A915EB"/>
    <w:sectPr w:rsidR="00A915EB" w:rsidSect="00905E46">
      <w:pgSz w:w="12240" w:h="15840"/>
      <w:pgMar w:top="720" w:right="720" w:bottom="72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icrosoft Yi Baiti">
    <w:panose1 w:val="03000500000000000000"/>
    <w:charset w:val="00"/>
    <w:family w:val="auto"/>
    <w:pitch w:val="variable"/>
    <w:sig w:usb0="80000003" w:usb1="00010402" w:usb2="00080002"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DB0342"/>
    <w:multiLevelType w:val="hybridMultilevel"/>
    <w:tmpl w:val="762C0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177025"/>
    <w:multiLevelType w:val="multilevel"/>
    <w:tmpl w:val="643A5B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nsid w:val="1FA54509"/>
    <w:multiLevelType w:val="multilevel"/>
    <w:tmpl w:val="BBEE0BB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nsid w:val="46D81672"/>
    <w:multiLevelType w:val="hybridMultilevel"/>
    <w:tmpl w:val="A4E437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D3F3C75"/>
    <w:multiLevelType w:val="hybridMultilevel"/>
    <w:tmpl w:val="BBEE0B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ED579C6"/>
    <w:multiLevelType w:val="hybridMultilevel"/>
    <w:tmpl w:val="DCBC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89A41FE"/>
    <w:multiLevelType w:val="multilevel"/>
    <w:tmpl w:val="A762D0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59974ECA"/>
    <w:multiLevelType w:val="hybridMultilevel"/>
    <w:tmpl w:val="A762D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679E5F88"/>
    <w:multiLevelType w:val="multilevel"/>
    <w:tmpl w:val="A4E437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7D974C77"/>
    <w:multiLevelType w:val="hybridMultilevel"/>
    <w:tmpl w:val="4BCE7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A53E32"/>
    <w:multiLevelType w:val="hybridMultilevel"/>
    <w:tmpl w:val="643A5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5"/>
  </w:num>
  <w:num w:numId="4">
    <w:abstractNumId w:val="6"/>
  </w:num>
  <w:num w:numId="5">
    <w:abstractNumId w:val="5"/>
  </w:num>
  <w:num w:numId="6">
    <w:abstractNumId w:val="7"/>
  </w:num>
  <w:num w:numId="7">
    <w:abstractNumId w:val="8"/>
  </w:num>
  <w:num w:numId="8">
    <w:abstractNumId w:val="13"/>
  </w:num>
  <w:num w:numId="9">
    <w:abstractNumId w:val="1"/>
  </w:num>
  <w:num w:numId="10">
    <w:abstractNumId w:val="2"/>
  </w:num>
  <w:num w:numId="11">
    <w:abstractNumId w:val="3"/>
  </w:num>
  <w:num w:numId="12">
    <w:abstractNumId w:val="4"/>
  </w:num>
  <w:num w:numId="13">
    <w:abstractNumId w:val="12"/>
  </w:num>
  <w:num w:numId="14">
    <w:abstractNumId w:val="11"/>
  </w:num>
  <w:num w:numId="15">
    <w:abstractNumId w:val="14"/>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hideSpellingErrors/>
  <w:hideGrammaticalErrors/>
  <w:trackRevision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42A"/>
    <w:rsid w:val="00042201"/>
    <w:rsid w:val="00095B8C"/>
    <w:rsid w:val="000F6E80"/>
    <w:rsid w:val="00166A55"/>
    <w:rsid w:val="001C191B"/>
    <w:rsid w:val="001F37D1"/>
    <w:rsid w:val="002864DA"/>
    <w:rsid w:val="002C0C1A"/>
    <w:rsid w:val="002E02C6"/>
    <w:rsid w:val="002F7600"/>
    <w:rsid w:val="0030432C"/>
    <w:rsid w:val="0034491F"/>
    <w:rsid w:val="00380A02"/>
    <w:rsid w:val="00393B6D"/>
    <w:rsid w:val="00486AF7"/>
    <w:rsid w:val="004E095A"/>
    <w:rsid w:val="00522C56"/>
    <w:rsid w:val="00550F75"/>
    <w:rsid w:val="005D3F16"/>
    <w:rsid w:val="00600A3C"/>
    <w:rsid w:val="0060277A"/>
    <w:rsid w:val="00607CE6"/>
    <w:rsid w:val="00621022"/>
    <w:rsid w:val="0062737D"/>
    <w:rsid w:val="006356DF"/>
    <w:rsid w:val="006E0D8B"/>
    <w:rsid w:val="00751D04"/>
    <w:rsid w:val="007D6109"/>
    <w:rsid w:val="007D7238"/>
    <w:rsid w:val="00857561"/>
    <w:rsid w:val="00904E98"/>
    <w:rsid w:val="00905E46"/>
    <w:rsid w:val="009F1C28"/>
    <w:rsid w:val="00A12D42"/>
    <w:rsid w:val="00A67A86"/>
    <w:rsid w:val="00A915EB"/>
    <w:rsid w:val="00A97524"/>
    <w:rsid w:val="00B21760"/>
    <w:rsid w:val="00C62BB6"/>
    <w:rsid w:val="00CA742A"/>
    <w:rsid w:val="00D21F9E"/>
    <w:rsid w:val="00D66DB1"/>
    <w:rsid w:val="00E948AB"/>
    <w:rsid w:val="00EC2C00"/>
    <w:rsid w:val="00FA2E7C"/>
    <w:rsid w:val="00FA465F"/>
  </w:rsids>
  <m:mathPr>
    <m:mathFont m:val="Cambria Math"/>
    <m:brkBin m:val="before"/>
    <m:brkBinSub m:val="--"/>
    <m:smallFrac/>
    <m:dispDef/>
    <m:lMargin m:val="0"/>
    <m:rMargin m:val="0"/>
    <m:defJc m:val="centerGroup"/>
    <m:wrapRight/>
    <m:intLim m:val="subSup"/>
    <m:naryLim m:val="subSup"/>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E9EFA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6DB1"/>
    <w:rPr>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1C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1C28"/>
    <w:rPr>
      <w:rFonts w:ascii="Lucida Grande" w:hAnsi="Lucida Grande" w:cs="Lucida Grande"/>
      <w:sz w:val="18"/>
      <w:szCs w:val="18"/>
    </w:rPr>
  </w:style>
  <w:style w:type="character" w:styleId="Hyperlink">
    <w:name w:val="Hyperlink"/>
    <w:basedOn w:val="DefaultParagraphFont"/>
    <w:uiPriority w:val="99"/>
    <w:unhideWhenUsed/>
    <w:rsid w:val="00CA742A"/>
    <w:rPr>
      <w:color w:val="0000FF" w:themeColor="hyperlink"/>
      <w:u w:val="single"/>
    </w:rPr>
  </w:style>
  <w:style w:type="paragraph" w:styleId="ListParagraph">
    <w:name w:val="List Paragraph"/>
    <w:basedOn w:val="Normal"/>
    <w:uiPriority w:val="34"/>
    <w:qFormat/>
    <w:rsid w:val="00CA742A"/>
    <w:pPr>
      <w:ind w:left="720"/>
      <w:contextualSpacing/>
    </w:pPr>
  </w:style>
  <w:style w:type="character" w:styleId="CommentReference">
    <w:name w:val="annotation reference"/>
    <w:basedOn w:val="DefaultParagraphFont"/>
    <w:uiPriority w:val="99"/>
    <w:semiHidden/>
    <w:unhideWhenUsed/>
    <w:rsid w:val="00166A55"/>
    <w:rPr>
      <w:sz w:val="18"/>
      <w:szCs w:val="18"/>
    </w:rPr>
  </w:style>
  <w:style w:type="paragraph" w:styleId="CommentText">
    <w:name w:val="annotation text"/>
    <w:basedOn w:val="Normal"/>
    <w:link w:val="CommentTextChar"/>
    <w:uiPriority w:val="99"/>
    <w:semiHidden/>
    <w:unhideWhenUsed/>
    <w:rsid w:val="00166A55"/>
  </w:style>
  <w:style w:type="character" w:customStyle="1" w:styleId="CommentTextChar">
    <w:name w:val="Comment Text Char"/>
    <w:basedOn w:val="DefaultParagraphFont"/>
    <w:link w:val="CommentText"/>
    <w:uiPriority w:val="99"/>
    <w:semiHidden/>
    <w:rsid w:val="00166A55"/>
  </w:style>
  <w:style w:type="paragraph" w:styleId="CommentSubject">
    <w:name w:val="annotation subject"/>
    <w:basedOn w:val="CommentText"/>
    <w:next w:val="CommentText"/>
    <w:link w:val="CommentSubjectChar"/>
    <w:uiPriority w:val="99"/>
    <w:semiHidden/>
    <w:unhideWhenUsed/>
    <w:rsid w:val="00166A55"/>
    <w:rPr>
      <w:b/>
      <w:bCs/>
      <w:sz w:val="20"/>
      <w:szCs w:val="20"/>
    </w:rPr>
  </w:style>
  <w:style w:type="character" w:customStyle="1" w:styleId="CommentSubjectChar">
    <w:name w:val="Comment Subject Char"/>
    <w:basedOn w:val="CommentTextChar"/>
    <w:link w:val="CommentSubject"/>
    <w:uiPriority w:val="99"/>
    <w:semiHidden/>
    <w:rsid w:val="00166A55"/>
    <w:rPr>
      <w:b/>
      <w:bCs/>
      <w:sz w:val="20"/>
      <w:szCs w:val="20"/>
    </w:rPr>
  </w:style>
  <w:style w:type="character" w:styleId="FollowedHyperlink">
    <w:name w:val="FollowedHyperlink"/>
    <w:basedOn w:val="DefaultParagraphFont"/>
    <w:uiPriority w:val="99"/>
    <w:semiHidden/>
    <w:unhideWhenUsed/>
    <w:rsid w:val="00A97524"/>
    <w:rPr>
      <w:color w:val="800080" w:themeColor="followedHyperlink"/>
      <w:u w:val="single"/>
    </w:rPr>
  </w:style>
  <w:style w:type="character" w:customStyle="1" w:styleId="apple-converted-space">
    <w:name w:val="apple-converted-space"/>
    <w:basedOn w:val="DefaultParagraphFont"/>
    <w:rsid w:val="001F37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0884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hyperlink" Target="mailto:ruthieltate@yahoo.com" TargetMode="External"/><Relationship Id="rId13" Type="http://schemas.openxmlformats.org/officeDocument/2006/relationships/hyperlink" Target="mailto:delois.broady@mlh.org" TargetMode="External"/><Relationship Id="rId14" Type="http://schemas.openxmlformats.org/officeDocument/2006/relationships/hyperlink" Target="mailto:hsteinb1@uthsc.edu" TargetMode="External"/><Relationship Id="rId15" Type="http://schemas.openxmlformats.org/officeDocument/2006/relationships/hyperlink" Target="mailto:-motleyintermed@bellsouth.net" TargetMode="External"/><Relationship Id="rId16" Type="http://schemas.openxmlformats.org/officeDocument/2006/relationships/hyperlink" Target="mailto:Vicky.Bonner@mlh.org" TargetMode="External"/><Relationship Id="rId17" Type="http://schemas.openxmlformats.org/officeDocument/2006/relationships/hyperlink" Target="mailto:&#8211;jeb@uthsc.edu" TargetMode="External"/><Relationship Id="rId18" Type="http://schemas.openxmlformats.org/officeDocument/2006/relationships/hyperlink" Target="http://maps.apple.com/?q=35.03239,-90.020438" TargetMode="External"/><Relationship Id="rId19" Type="http://schemas.openxmlformats.org/officeDocument/2006/relationships/image" Target="media/image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www.MyDiabetesCenter.org" TargetMode="External"/><Relationship Id="rId7" Type="http://schemas.openxmlformats.org/officeDocument/2006/relationships/hyperlink" Target="http://www.methodisthealth.org/about-us/faith-and-health/community/" TargetMode="External"/><Relationship Id="rId8" Type="http://schemas.openxmlformats.org/officeDocument/2006/relationships/hyperlink" Target="http://mydiabetescenter.uthsc.edu/stori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6315CE-5E87-B449-9890-F5F6D439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2727</Words>
  <Characters>15549</Characters>
  <Application>Microsoft Macintosh Word</Application>
  <DocSecurity>0</DocSecurity>
  <Lines>129</Lines>
  <Paragraphs>36</Paragraphs>
  <ScaleCrop>false</ScaleCrop>
  <Company>University of Tennessee Health Science Center</Company>
  <LinksUpToDate>false</LinksUpToDate>
  <CharactersWithSpaces>18240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Bailey</dc:creator>
  <cp:keywords/>
  <dc:description/>
  <cp:lastModifiedBy>Winn, Nic (Nic)</cp:lastModifiedBy>
  <cp:revision>2</cp:revision>
  <dcterms:created xsi:type="dcterms:W3CDTF">2016-12-15T19:02:00Z</dcterms:created>
  <dcterms:modified xsi:type="dcterms:W3CDTF">2016-12-15T19:02:00Z</dcterms:modified>
</cp:coreProperties>
</file>